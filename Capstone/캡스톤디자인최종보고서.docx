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b w:val="1"/>
          <w:sz w:val="28"/>
          <w:szCs w:val="28"/>
        </w:rPr>
      </w:pPr>
      <w:r w:rsidDel="00000000" w:rsidR="00000000" w:rsidRPr="00000000">
        <w:rPr>
          <w:rtl w:val="0"/>
        </w:rPr>
      </w:r>
    </w:p>
    <w:p w:rsidR="00000000" w:rsidDel="00000000" w:rsidP="00000000" w:rsidRDefault="00000000" w:rsidRPr="00000000" w14:paraId="00000002">
      <w:pPr>
        <w:ind w:firstLine="195"/>
        <w:jc w:val="center"/>
        <w:rPr>
          <w:sz w:val="22"/>
          <w:szCs w:val="22"/>
        </w:rPr>
      </w:pPr>
      <w:bookmarkStart w:colFirst="0" w:colLast="0" w:name="_heading=h.gjdgxs" w:id="0"/>
      <w:bookmarkEnd w:id="0"/>
      <w:r w:rsidDel="00000000" w:rsidR="00000000" w:rsidRPr="00000000">
        <w:rPr>
          <w:b w:val="1"/>
          <w:sz w:val="32"/>
          <w:szCs w:val="32"/>
          <w:rtl w:val="0"/>
        </w:rPr>
        <w:t xml:space="preserve">2020년 1학기 캡스톤디자인 설계최종보고서</w:t>
      </w: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rtl w:val="0"/>
        </w:rPr>
      </w:r>
    </w:p>
    <w:p w:rsidR="00000000" w:rsidDel="00000000" w:rsidP="00000000" w:rsidRDefault="00000000" w:rsidRPr="00000000" w14:paraId="00000004">
      <w:pPr>
        <w:ind w:firstLine="195"/>
        <w:jc w:val="center"/>
        <w:rPr>
          <w:b w:val="1"/>
          <w:color w:val="252525"/>
          <w:sz w:val="40"/>
          <w:szCs w:val="40"/>
        </w:rPr>
      </w:pPr>
      <w:r w:rsidDel="00000000" w:rsidR="00000000" w:rsidRPr="00000000">
        <w:rPr>
          <w:b w:val="1"/>
          <w:color w:val="252525"/>
          <w:sz w:val="40"/>
          <w:szCs w:val="40"/>
          <w:rtl w:val="0"/>
        </w:rPr>
        <w:t xml:space="preserve">사람과 로봇의 사회적 상호작용을 위한 </w:t>
      </w:r>
    </w:p>
    <w:p w:rsidR="00000000" w:rsidDel="00000000" w:rsidP="00000000" w:rsidRDefault="00000000" w:rsidRPr="00000000" w14:paraId="00000005">
      <w:pPr>
        <w:ind w:firstLine="195"/>
        <w:jc w:val="center"/>
        <w:rPr>
          <w:b w:val="1"/>
          <w:color w:val="252525"/>
          <w:sz w:val="40"/>
          <w:szCs w:val="40"/>
        </w:rPr>
      </w:pPr>
      <w:r w:rsidDel="00000000" w:rsidR="00000000" w:rsidRPr="00000000">
        <w:rPr>
          <w:b w:val="1"/>
          <w:color w:val="252525"/>
          <w:sz w:val="40"/>
          <w:szCs w:val="40"/>
          <w:rtl w:val="0"/>
        </w:rPr>
        <w:t xml:space="preserve">감성표현 로봇 머리 개발 연구</w:t>
      </w:r>
    </w:p>
    <w:p w:rsidR="00000000" w:rsidDel="00000000" w:rsidP="00000000" w:rsidRDefault="00000000" w:rsidRPr="00000000" w14:paraId="00000006">
      <w:pPr>
        <w:ind w:firstLine="195"/>
        <w:jc w:val="center"/>
        <w:rPr>
          <w:color w:val="252525"/>
          <w:sz w:val="36"/>
          <w:szCs w:val="36"/>
        </w:rPr>
      </w:pPr>
      <w:r w:rsidDel="00000000" w:rsidR="00000000" w:rsidRPr="00000000">
        <w:rPr>
          <w:rtl w:val="0"/>
        </w:rPr>
      </w:r>
    </w:p>
    <w:p w:rsidR="00000000" w:rsidDel="00000000" w:rsidP="00000000" w:rsidRDefault="00000000" w:rsidRPr="00000000" w14:paraId="00000007">
      <w:pPr>
        <w:ind w:firstLine="195"/>
        <w:jc w:val="center"/>
        <w:rPr>
          <w:color w:val="252525"/>
          <w:sz w:val="30"/>
          <w:szCs w:val="30"/>
        </w:rPr>
      </w:pPr>
      <w:r w:rsidDel="00000000" w:rsidR="00000000" w:rsidRPr="00000000">
        <w:rPr>
          <w:color w:val="252525"/>
          <w:sz w:val="30"/>
          <w:szCs w:val="30"/>
          <w:rtl w:val="0"/>
        </w:rPr>
        <w:t xml:space="preserve">부제:사람과 로봇사이의 Backchanneling 상호작용에 기반한</w:t>
      </w:r>
    </w:p>
    <w:p w:rsidR="00000000" w:rsidDel="00000000" w:rsidP="00000000" w:rsidRDefault="00000000" w:rsidRPr="00000000" w14:paraId="00000008">
      <w:pPr>
        <w:ind w:firstLine="195"/>
        <w:jc w:val="center"/>
        <w:rPr>
          <w:sz w:val="30"/>
          <w:szCs w:val="30"/>
        </w:rPr>
      </w:pPr>
      <w:r w:rsidDel="00000000" w:rsidR="00000000" w:rsidRPr="00000000">
        <w:rPr>
          <w:color w:val="252525"/>
          <w:sz w:val="30"/>
          <w:szCs w:val="30"/>
          <w:rtl w:val="0"/>
        </w:rPr>
        <w:t xml:space="preserve"> Interview 보조 로봇의 설계 및 제어</w:t>
      </w:r>
      <w:r w:rsidDel="00000000" w:rsidR="00000000" w:rsidRPr="00000000">
        <w:rPr>
          <w:rtl w:val="0"/>
        </w:rPr>
      </w:r>
    </w:p>
    <w:p w:rsidR="00000000" w:rsidDel="00000000" w:rsidP="00000000" w:rsidRDefault="00000000" w:rsidRPr="00000000" w14:paraId="00000009">
      <w:pPr>
        <w:ind w:right="220" w:firstLine="195"/>
        <w:jc w:val="right"/>
        <w:rPr>
          <w:sz w:val="22"/>
          <w:szCs w:val="22"/>
        </w:rPr>
      </w:pPr>
      <w:r w:rsidDel="00000000" w:rsidR="00000000" w:rsidRPr="00000000">
        <w:rPr>
          <w:rtl w:val="0"/>
        </w:rPr>
      </w:r>
    </w:p>
    <w:p w:rsidR="00000000" w:rsidDel="00000000" w:rsidP="00000000" w:rsidRDefault="00000000" w:rsidRPr="00000000" w14:paraId="0000000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과목명: 캡스톤디자인</w:t>
      </w:r>
    </w:p>
    <w:p w:rsidR="00000000" w:rsidDel="00000000" w:rsidP="00000000" w:rsidRDefault="00000000" w:rsidRPr="00000000" w14:paraId="0000000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과목 담당교수 : </w:t>
      </w:r>
      <w:r w:rsidDel="00000000" w:rsidR="00000000" w:rsidRPr="00000000">
        <w:rPr>
          <w:b w:val="1"/>
          <w:rtl w:val="0"/>
        </w:rPr>
        <w:t xml:space="preserve">이원형</w:t>
      </w:r>
      <w:r w:rsidDel="00000000" w:rsidR="00000000" w:rsidRPr="00000000">
        <w:rPr>
          <w:rtl w:val="0"/>
        </w:rPr>
      </w:r>
    </w:p>
    <w:p w:rsidR="00000000" w:rsidDel="00000000" w:rsidP="00000000" w:rsidRDefault="00000000" w:rsidRPr="00000000" w14:paraId="0000000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연계 기업명 : Circulus</w:t>
      </w:r>
      <w:r w:rsidDel="00000000" w:rsidR="00000000" w:rsidRPr="00000000">
        <w:rPr>
          <w:b w:val="1"/>
          <w:rtl w:val="0"/>
        </w:rPr>
        <w:t xml:space="preserve">.Inc</w:t>
      </w:r>
      <w:r w:rsidDel="00000000" w:rsidR="00000000" w:rsidRPr="00000000">
        <w:rPr>
          <w:rtl w:val="0"/>
        </w:rPr>
      </w:r>
    </w:p>
    <w:p w:rsidR="00000000" w:rsidDel="00000000" w:rsidP="00000000" w:rsidRDefault="00000000" w:rsidRPr="00000000" w14:paraId="0000000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제출일: 20</w:t>
      </w:r>
      <w:r w:rsidDel="00000000" w:rsidR="00000000" w:rsidRPr="00000000">
        <w:rPr>
          <w:b w:val="1"/>
          <w:rtl w:val="0"/>
        </w:rPr>
        <w:t xml:space="preserve">20</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년  </w:t>
      </w:r>
      <w:r w:rsidDel="00000000" w:rsidR="00000000" w:rsidRPr="00000000">
        <w:rPr>
          <w:b w:val="1"/>
          <w:rtl w:val="0"/>
        </w:rPr>
        <w:t xml:space="preserve">6</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월  2</w:t>
      </w:r>
      <w:r w:rsidDel="00000000" w:rsidR="00000000" w:rsidRPr="00000000">
        <w:rPr>
          <w:b w:val="1"/>
          <w:rtl w:val="0"/>
        </w:rPr>
        <w:t xml:space="preserve">1</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일</w:t>
      </w:r>
    </w:p>
    <w:p w:rsidR="00000000" w:rsidDel="00000000" w:rsidP="00000000" w:rsidRDefault="00000000" w:rsidRPr="00000000" w14:paraId="0000000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프로젝트 팀원명단:</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b w:val="1"/>
        </w:rPr>
      </w:pPr>
      <w:r w:rsidDel="00000000" w:rsidR="00000000" w:rsidRPr="00000000">
        <w:rPr>
          <w:rtl w:val="0"/>
        </w:rPr>
      </w:r>
    </w:p>
    <w:tbl>
      <w:tblPr>
        <w:tblStyle w:val="Table1"/>
        <w:tblW w:w="83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5"/>
        <w:gridCol w:w="1845"/>
        <w:gridCol w:w="1560"/>
        <w:gridCol w:w="1650"/>
        <w:gridCol w:w="1620"/>
        <w:tblGridChange w:id="0">
          <w:tblGrid>
            <w:gridCol w:w="1665"/>
            <w:gridCol w:w="1845"/>
            <w:gridCol w:w="1560"/>
            <w:gridCol w:w="1650"/>
            <w:gridCol w:w="1620"/>
          </w:tblGrid>
        </w:tblGridChange>
      </w:tblGrid>
      <w:tr>
        <w:tc>
          <w:tcPr>
            <w:vAlign w:val="center"/>
          </w:tcPr>
          <w:p w:rsidR="00000000" w:rsidDel="00000000" w:rsidP="00000000" w:rsidRDefault="00000000" w:rsidRPr="00000000" w14:paraId="00000010">
            <w:pPr>
              <w:jc w:val="center"/>
              <w:rPr/>
            </w:pPr>
            <w:r w:rsidDel="00000000" w:rsidR="00000000" w:rsidRPr="00000000">
              <w:rPr>
                <w:rtl w:val="0"/>
              </w:rPr>
              <w:t xml:space="preserve">팀원명</w:t>
            </w:r>
          </w:p>
        </w:tc>
        <w:tc>
          <w:tcPr>
            <w:vAlign w:val="center"/>
          </w:tcPr>
          <w:p w:rsidR="00000000" w:rsidDel="00000000" w:rsidP="00000000" w:rsidRDefault="00000000" w:rsidRPr="00000000" w14:paraId="00000011">
            <w:pPr>
              <w:jc w:val="center"/>
              <w:rPr/>
            </w:pPr>
            <w:r w:rsidDel="00000000" w:rsidR="00000000" w:rsidRPr="00000000">
              <w:rPr>
                <w:rtl w:val="0"/>
              </w:rPr>
              <w:t xml:space="preserve">학번</w:t>
            </w:r>
          </w:p>
        </w:tc>
        <w:tc>
          <w:tcPr/>
          <w:p w:rsidR="00000000" w:rsidDel="00000000" w:rsidP="00000000" w:rsidRDefault="00000000" w:rsidRPr="00000000" w14:paraId="00000012">
            <w:pPr>
              <w:jc w:val="center"/>
              <w:rPr/>
            </w:pPr>
            <w:r w:rsidDel="00000000" w:rsidR="00000000" w:rsidRPr="00000000">
              <w:rPr>
                <w:rtl w:val="0"/>
              </w:rPr>
              <w:t xml:space="preserve">제1 전공</w:t>
            </w:r>
          </w:p>
          <w:p w:rsidR="00000000" w:rsidDel="00000000" w:rsidP="00000000" w:rsidRDefault="00000000" w:rsidRPr="00000000" w14:paraId="00000013">
            <w:pPr>
              <w:jc w:val="center"/>
              <w:rPr/>
            </w:pPr>
            <w:r w:rsidDel="00000000" w:rsidR="00000000" w:rsidRPr="00000000">
              <w:rPr>
                <w:rtl w:val="0"/>
              </w:rPr>
              <w:t xml:space="preserve">(심화전공)</w:t>
            </w:r>
          </w:p>
        </w:tc>
        <w:tc>
          <w:tcPr/>
          <w:p w:rsidR="00000000" w:rsidDel="00000000" w:rsidP="00000000" w:rsidRDefault="00000000" w:rsidRPr="00000000" w14:paraId="00000014">
            <w:pPr>
              <w:jc w:val="center"/>
              <w:rPr/>
            </w:pPr>
            <w:r w:rsidDel="00000000" w:rsidR="00000000" w:rsidRPr="00000000">
              <w:rPr>
                <w:rtl w:val="0"/>
              </w:rPr>
              <w:t xml:space="preserve">제2전공</w:t>
            </w:r>
          </w:p>
        </w:tc>
        <w:tc>
          <w:tcPr>
            <w:vAlign w:val="center"/>
          </w:tcPr>
          <w:p w:rsidR="00000000" w:rsidDel="00000000" w:rsidP="00000000" w:rsidRDefault="00000000" w:rsidRPr="00000000" w14:paraId="00000015">
            <w:pPr>
              <w:jc w:val="center"/>
              <w:rPr/>
            </w:pPr>
            <w:r w:rsidDel="00000000" w:rsidR="00000000" w:rsidRPr="00000000">
              <w:rPr>
                <w:rtl w:val="0"/>
              </w:rPr>
              <w:t xml:space="preserve">담당 업무</w:t>
            </w:r>
          </w:p>
          <w:p w:rsidR="00000000" w:rsidDel="00000000" w:rsidP="00000000" w:rsidRDefault="00000000" w:rsidRPr="00000000" w14:paraId="00000016">
            <w:pPr>
              <w:jc w:val="center"/>
              <w:rPr/>
            </w:pPr>
            <w:r w:rsidDel="00000000" w:rsidR="00000000" w:rsidRPr="00000000">
              <w:rPr>
                <w:rtl w:val="0"/>
              </w:rPr>
              <w:t xml:space="preserve">팀장부터 기입</w:t>
            </w:r>
          </w:p>
        </w:tc>
      </w:tr>
      <w:tr>
        <w:trPr>
          <w:trHeight w:val="49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ind w:left="0" w:right="100" w:firstLine="0"/>
              <w:jc w:val="center"/>
              <w:rPr/>
            </w:pPr>
            <w:r w:rsidDel="00000000" w:rsidR="00000000" w:rsidRPr="00000000">
              <w:rPr>
                <w:rtl w:val="0"/>
              </w:rPr>
              <w:t xml:space="preserve">                이혁인</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0" w:right="100" w:firstLine="0"/>
              <w:jc w:val="center"/>
              <w:rPr/>
            </w:pPr>
            <w:r w:rsidDel="00000000" w:rsidR="00000000" w:rsidRPr="00000000">
              <w:rPr>
                <w:rtl w:val="0"/>
              </w:rPr>
              <w:t xml:space="preserve">            21500582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ind w:left="100" w:right="100" w:firstLine="0"/>
              <w:jc w:val="center"/>
              <w:rPr/>
            </w:pPr>
            <w:r w:rsidDel="00000000" w:rsidR="00000000" w:rsidRPr="00000000">
              <w:rPr>
                <w:rtl w:val="0"/>
              </w:rPr>
              <w:t xml:space="preserve">               전자</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ind w:left="100" w:right="100" w:firstLine="0"/>
              <w:jc w:val="center"/>
              <w:rPr/>
            </w:pPr>
            <w:r w:rsidDel="00000000" w:rsidR="00000000" w:rsidRPr="00000000">
              <w:rPr>
                <w:rtl w:val="0"/>
              </w:rPr>
              <w:t xml:space="preserve">             전산</w:t>
            </w:r>
          </w:p>
        </w:tc>
        <w:tc>
          <w:tcPr/>
          <w:p w:rsidR="00000000" w:rsidDel="00000000" w:rsidP="00000000" w:rsidRDefault="00000000" w:rsidRPr="00000000" w14:paraId="0000001B">
            <w:pPr>
              <w:jc w:val="center"/>
              <w:rPr/>
            </w:pPr>
            <w:r w:rsidDel="00000000" w:rsidR="00000000" w:rsidRPr="00000000">
              <w:rPr>
                <w:rtl w:val="0"/>
              </w:rPr>
              <w:t xml:space="preserve">음성 인식, 모션 생성, 네트워크 연결 </w:t>
            </w:r>
          </w:p>
        </w:tc>
      </w:tr>
      <w:tr>
        <w:trPr>
          <w:trHeight w:val="57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0" w:right="100" w:firstLine="0"/>
              <w:jc w:val="center"/>
              <w:rPr/>
            </w:pPr>
            <w:r w:rsidDel="00000000" w:rsidR="00000000" w:rsidRPr="00000000">
              <w:rPr>
                <w:rtl w:val="0"/>
              </w:rPr>
              <w:t xml:space="preserve">                                     이체은</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ind w:left="100" w:right="100" w:firstLine="0"/>
              <w:jc w:val="center"/>
              <w:rPr/>
            </w:pPr>
            <w:r w:rsidDel="00000000" w:rsidR="00000000" w:rsidRPr="00000000">
              <w:rPr>
                <w:rtl w:val="0"/>
              </w:rPr>
              <w:t xml:space="preserve">         21700591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ind w:left="100" w:right="100" w:firstLine="0"/>
              <w:jc w:val="center"/>
              <w:rPr/>
            </w:pPr>
            <w:r w:rsidDel="00000000" w:rsidR="00000000" w:rsidRPr="00000000">
              <w:rPr>
                <w:rtl w:val="0"/>
              </w:rPr>
              <w:t xml:space="preserve">      전자심화</w:t>
            </w:r>
          </w:p>
        </w:tc>
        <w:tc>
          <w:tcPr/>
          <w:p w:rsidR="00000000" w:rsidDel="00000000" w:rsidP="00000000" w:rsidRDefault="00000000" w:rsidRPr="00000000" w14:paraId="0000001F">
            <w:pPr>
              <w:jc w:val="center"/>
              <w:rPr/>
            </w:pPr>
            <w:r w:rsidDel="00000000" w:rsidR="00000000" w:rsidRPr="00000000">
              <w:rPr>
                <w:rtl w:val="0"/>
              </w:rPr>
            </w:r>
          </w:p>
        </w:tc>
        <w:tc>
          <w:tcPr/>
          <w:p w:rsidR="00000000" w:rsidDel="00000000" w:rsidP="00000000" w:rsidRDefault="00000000" w:rsidRPr="00000000" w14:paraId="00000020">
            <w:pPr>
              <w:jc w:val="center"/>
              <w:rPr/>
            </w:pPr>
            <w:r w:rsidDel="00000000" w:rsidR="00000000" w:rsidRPr="00000000">
              <w:rPr>
                <w:rtl w:val="0"/>
              </w:rPr>
              <w:t xml:space="preserve">모터 제어, 네트 워크 연결, 음성 분석 </w:t>
            </w:r>
          </w:p>
        </w:tc>
      </w:tr>
      <w:tr>
        <w:trPr>
          <w:trHeight w:val="49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ind w:left="100" w:right="100" w:firstLine="0"/>
              <w:jc w:val="center"/>
              <w:rPr/>
            </w:pPr>
            <w:r w:rsidDel="00000000" w:rsidR="00000000" w:rsidRPr="00000000">
              <w:rPr>
                <w:rtl w:val="0"/>
              </w:rPr>
              <w:t xml:space="preserve">               곽영혜</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ind w:left="100" w:right="100" w:firstLine="0"/>
              <w:jc w:val="center"/>
              <w:rPr/>
            </w:pPr>
            <w:r w:rsidDel="00000000" w:rsidR="00000000" w:rsidRPr="00000000">
              <w:rPr>
                <w:rtl w:val="0"/>
              </w:rPr>
              <w:t xml:space="preserve">          21700034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ind w:left="100" w:right="100" w:firstLine="0"/>
              <w:jc w:val="center"/>
              <w:rPr/>
            </w:pPr>
            <w:r w:rsidDel="00000000" w:rsidR="00000000" w:rsidRPr="00000000">
              <w:rPr>
                <w:rtl w:val="0"/>
              </w:rPr>
              <w:t xml:space="preserve">            전산</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100" w:right="100" w:firstLine="0"/>
              <w:jc w:val="center"/>
              <w:rPr/>
            </w:pPr>
            <w:r w:rsidDel="00000000" w:rsidR="00000000" w:rsidRPr="00000000">
              <w:rPr>
                <w:rtl w:val="0"/>
              </w:rPr>
              <w:t xml:space="preserve">             전자</w:t>
            </w:r>
          </w:p>
        </w:tc>
        <w:tc>
          <w:tcPr/>
          <w:p w:rsidR="00000000" w:rsidDel="00000000" w:rsidP="00000000" w:rsidRDefault="00000000" w:rsidRPr="00000000" w14:paraId="00000025">
            <w:pPr>
              <w:jc w:val="left"/>
              <w:rPr/>
            </w:pPr>
            <w:r w:rsidDel="00000000" w:rsidR="00000000" w:rsidRPr="00000000">
              <w:rPr>
                <w:rtl w:val="0"/>
              </w:rPr>
              <w:t xml:space="preserve">얼굴인식,아바타연결,네트워크 연결 </w:t>
            </w:r>
          </w:p>
        </w:tc>
      </w:tr>
    </w:tbl>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27">
      <w:pPr>
        <w:numPr>
          <w:ilvl w:val="0"/>
          <w:numId w:val="3"/>
        </w:numPr>
        <w:ind w:left="800" w:hanging="400"/>
        <w:rPr>
          <w:rFonts w:ascii="Malgun Gothic" w:cs="Malgun Gothic" w:eastAsia="Malgun Gothic" w:hAnsi="Malgun Gothic"/>
          <w:b w:val="1"/>
        </w:rPr>
      </w:pPr>
      <w:sdt>
        <w:sdtPr>
          <w:tag w:val="goog_rdk_0"/>
        </w:sdtPr>
        <w:sdtContent>
          <w:r w:rsidDel="00000000" w:rsidR="00000000" w:rsidRPr="00000000">
            <w:rPr>
              <w:rFonts w:ascii="Arial Unicode MS" w:cs="Arial Unicode MS" w:eastAsia="Arial Unicode MS" w:hAnsi="Arial Unicode MS"/>
              <w:b w:val="1"/>
              <w:rtl w:val="0"/>
            </w:rPr>
            <w:t xml:space="preserve">캡스톤 설계 완성도 [지도교수가 채점]</w:t>
          </w:r>
        </w:sdtContent>
      </w:sdt>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bl>
      <w:tblPr>
        <w:tblStyle w:val="Table2"/>
        <w:tblW w:w="84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5100"/>
        <w:gridCol w:w="2700"/>
        <w:tblGridChange w:id="0">
          <w:tblGrid>
            <w:gridCol w:w="615"/>
            <w:gridCol w:w="5100"/>
            <w:gridCol w:w="2700"/>
          </w:tblGrid>
        </w:tblGridChange>
      </w:tblGrid>
      <w:tr>
        <w:trPr>
          <w:trHeight w:val="455"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ind w:left="0" w:firstLine="0"/>
              <w:jc w:val="left"/>
              <w:rPr>
                <w:rFonts w:ascii="Arial" w:cs="Arial" w:eastAsia="Arial" w:hAnsi="Arial"/>
                <w:b w:val="1"/>
              </w:rPr>
            </w:pPr>
            <w:sdt>
              <w:sdtPr>
                <w:tag w:val="goog_rdk_1"/>
              </w:sdtPr>
              <w:sdtContent>
                <w:r w:rsidDel="00000000" w:rsidR="00000000" w:rsidRPr="00000000">
                  <w:rPr>
                    <w:rFonts w:ascii="Arial Unicode MS" w:cs="Arial Unicode MS" w:eastAsia="Arial Unicode MS" w:hAnsi="Arial Unicode MS"/>
                    <w:b w:val="1"/>
                    <w:rtl w:val="0"/>
                  </w:rPr>
                  <w:t xml:space="preserve">점</w:t>
                </w:r>
              </w:sdtContent>
            </w:sdt>
          </w:p>
          <w:p w:rsidR="00000000" w:rsidDel="00000000" w:rsidP="00000000" w:rsidRDefault="00000000" w:rsidRPr="00000000" w14:paraId="0000002B">
            <w:pPr>
              <w:ind w:left="0" w:firstLine="0"/>
              <w:jc w:val="left"/>
              <w:rPr>
                <w:rFonts w:ascii="Arial" w:cs="Arial" w:eastAsia="Arial" w:hAnsi="Arial"/>
                <w:b w:val="1"/>
              </w:rPr>
            </w:pPr>
            <w:sdt>
              <w:sdtPr>
                <w:tag w:val="goog_rdk_2"/>
              </w:sdtPr>
              <w:sdtContent>
                <w:r w:rsidDel="00000000" w:rsidR="00000000" w:rsidRPr="00000000">
                  <w:rPr>
                    <w:rFonts w:ascii="Arial Unicode MS" w:cs="Arial Unicode MS" w:eastAsia="Arial Unicode MS" w:hAnsi="Arial Unicode MS"/>
                    <w:b w:val="1"/>
                    <w:rtl w:val="0"/>
                  </w:rPr>
                  <w:t xml:space="preserve">수</w:t>
                </w:r>
              </w:sdtContent>
            </w:sdt>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ind w:left="700" w:firstLine="0"/>
              <w:jc w:val="center"/>
              <w:rPr>
                <w:rFonts w:ascii="Arial" w:cs="Arial" w:eastAsia="Arial" w:hAnsi="Arial"/>
                <w:b w:val="1"/>
              </w:rPr>
            </w:pPr>
            <w:sdt>
              <w:sdtPr>
                <w:tag w:val="goog_rdk_3"/>
              </w:sdtPr>
              <w:sdtContent>
                <w:r w:rsidDel="00000000" w:rsidR="00000000" w:rsidRPr="00000000">
                  <w:rPr>
                    <w:rFonts w:ascii="Arial Unicode MS" w:cs="Arial Unicode MS" w:eastAsia="Arial Unicode MS" w:hAnsi="Arial Unicode MS"/>
                    <w:b w:val="1"/>
                    <w:rtl w:val="0"/>
                  </w:rPr>
                  <w:t xml:space="preserve">캡스톤 작품 구현 완성도</w:t>
                </w:r>
              </w:sdtContent>
            </w:sdt>
          </w:p>
        </w:tc>
      </w:tr>
      <w:tr>
        <w:trPr>
          <w:trHeight w:val="69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ind w:left="70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ind w:left="700" w:firstLine="0"/>
              <w:jc w:val="center"/>
              <w:rPr>
                <w:rFonts w:ascii="Arial" w:cs="Arial" w:eastAsia="Arial" w:hAnsi="Arial"/>
                <w:b w:val="1"/>
              </w:rPr>
            </w:pPr>
            <w:sdt>
              <w:sdtPr>
                <w:tag w:val="goog_rdk_4"/>
              </w:sdtPr>
              <w:sdtContent>
                <w:r w:rsidDel="00000000" w:rsidR="00000000" w:rsidRPr="00000000">
                  <w:rPr>
                    <w:rFonts w:ascii="Arial Unicode MS" w:cs="Arial Unicode MS" w:eastAsia="Arial Unicode MS" w:hAnsi="Arial Unicode MS"/>
                    <w:b w:val="1"/>
                    <w:rtl w:val="0"/>
                  </w:rPr>
                  <w:t xml:space="preserve">설명</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ind w:left="700" w:firstLine="0"/>
              <w:jc w:val="left"/>
              <w:rPr>
                <w:rFonts w:ascii="Arial" w:cs="Arial" w:eastAsia="Arial" w:hAnsi="Arial"/>
                <w:b w:val="1"/>
              </w:rPr>
            </w:pPr>
            <w:sdt>
              <w:sdtPr>
                <w:tag w:val="goog_rdk_5"/>
              </w:sdtPr>
              <w:sdtContent>
                <w:r w:rsidDel="00000000" w:rsidR="00000000" w:rsidRPr="00000000">
                  <w:rPr>
                    <w:rFonts w:ascii="Arial Unicode MS" w:cs="Arial Unicode MS" w:eastAsia="Arial Unicode MS" w:hAnsi="Arial Unicode MS"/>
                    <w:b w:val="1"/>
                    <w:rtl w:val="0"/>
                  </w:rPr>
                  <w:t xml:space="preserve">지도교수 평가</w:t>
                </w:r>
              </w:sdtContent>
            </w:sdt>
          </w:p>
          <w:p w:rsidR="00000000" w:rsidDel="00000000" w:rsidP="00000000" w:rsidRDefault="00000000" w:rsidRPr="00000000" w14:paraId="00000031">
            <w:pPr>
              <w:ind w:left="700" w:firstLine="0"/>
              <w:jc w:val="left"/>
              <w:rPr>
                <w:rFonts w:ascii="Arial" w:cs="Arial" w:eastAsia="Arial" w:hAnsi="Arial"/>
                <w:b w:val="1"/>
              </w:rPr>
            </w:pPr>
            <w:sdt>
              <w:sdtPr>
                <w:tag w:val="goog_rdk_6"/>
              </w:sdtPr>
              <w:sdtContent>
                <w:r w:rsidDel="00000000" w:rsidR="00000000" w:rsidRPr="00000000">
                  <w:rPr>
                    <w:rFonts w:ascii="Arial Unicode MS" w:cs="Arial Unicode MS" w:eastAsia="Arial Unicode MS" w:hAnsi="Arial Unicode MS"/>
                    <w:b w:val="1"/>
                    <w:rtl w:val="0"/>
                  </w:rPr>
                  <w:t xml:space="preserve">해당난에 체크(O)</w:t>
                </w:r>
              </w:sdtContent>
            </w:sdt>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jc w:val="left"/>
              <w:rPr>
                <w:rFonts w:ascii="Arial" w:cs="Arial" w:eastAsia="Arial" w:hAnsi="Arial"/>
                <w:b w:val="1"/>
              </w:rPr>
            </w:pPr>
            <w:r w:rsidDel="00000000" w:rsidR="00000000" w:rsidRPr="00000000">
              <w:rPr>
                <w:rFonts w:ascii="Arial" w:cs="Arial" w:eastAsia="Arial" w:hAnsi="Arial"/>
                <w:b w:val="1"/>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ind w:left="700" w:firstLine="0"/>
              <w:rPr>
                <w:rFonts w:ascii="Arial" w:cs="Arial" w:eastAsia="Arial" w:hAnsi="Arial"/>
                <w:b w:val="1"/>
              </w:rPr>
            </w:pPr>
            <w:sdt>
              <w:sdtPr>
                <w:tag w:val="goog_rdk_7"/>
              </w:sdtPr>
              <w:sdtContent>
                <w:r w:rsidDel="00000000" w:rsidR="00000000" w:rsidRPr="00000000">
                  <w:rPr>
                    <w:rFonts w:ascii="Arial Unicode MS" w:cs="Arial Unicode MS" w:eastAsia="Arial Unicode MS" w:hAnsi="Arial Unicode MS"/>
                    <w:b w:val="1"/>
                    <w:rtl w:val="0"/>
                  </w:rPr>
                  <w:t xml:space="preserve">상용 제품으로도 손색이 없는 수준</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ind w:left="70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jc w:val="left"/>
              <w:rPr>
                <w:rFonts w:ascii="Arial" w:cs="Arial" w:eastAsia="Arial" w:hAnsi="Arial"/>
                <w:b w:val="1"/>
              </w:rPr>
            </w:pPr>
            <w:r w:rsidDel="00000000" w:rsidR="00000000" w:rsidRPr="00000000">
              <w:rPr>
                <w:rFonts w:ascii="Arial" w:cs="Arial" w:eastAsia="Arial" w:hAnsi="Arial"/>
                <w:b w:val="1"/>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ind w:left="700" w:firstLine="0"/>
              <w:rPr>
                <w:rFonts w:ascii="Arial" w:cs="Arial" w:eastAsia="Arial" w:hAnsi="Arial"/>
                <w:b w:val="1"/>
              </w:rPr>
            </w:pPr>
            <w:sdt>
              <w:sdtPr>
                <w:tag w:val="goog_rdk_8"/>
              </w:sdtPr>
              <w:sdtContent>
                <w:r w:rsidDel="00000000" w:rsidR="00000000" w:rsidRPr="00000000">
                  <w:rPr>
                    <w:rFonts w:ascii="Arial Unicode MS" w:cs="Arial Unicode MS" w:eastAsia="Arial Unicode MS" w:hAnsi="Arial Unicode MS"/>
                    <w:b w:val="1"/>
                    <w:rtl w:val="0"/>
                  </w:rPr>
                  <w:t xml:space="preserve">모든 기능이 잘 작동하고 최적화도 어느 정도 됨</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ind w:left="70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jc w:val="left"/>
              <w:rPr>
                <w:rFonts w:ascii="Arial" w:cs="Arial" w:eastAsia="Arial" w:hAnsi="Arial"/>
                <w:b w:val="1"/>
              </w:rPr>
            </w:pPr>
            <w:r w:rsidDel="00000000" w:rsidR="00000000" w:rsidRPr="00000000">
              <w:rPr>
                <w:rFonts w:ascii="Arial" w:cs="Arial" w:eastAsia="Arial" w:hAnsi="Arial"/>
                <w:b w:val="1"/>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ind w:left="700" w:firstLine="0"/>
              <w:rPr>
                <w:rFonts w:ascii="Arial" w:cs="Arial" w:eastAsia="Arial" w:hAnsi="Arial"/>
                <w:b w:val="1"/>
              </w:rPr>
            </w:pPr>
            <w:sdt>
              <w:sdtPr>
                <w:tag w:val="goog_rdk_9"/>
              </w:sdtPr>
              <w:sdtContent>
                <w:r w:rsidDel="00000000" w:rsidR="00000000" w:rsidRPr="00000000">
                  <w:rPr>
                    <w:rFonts w:ascii="Arial Unicode MS" w:cs="Arial Unicode MS" w:eastAsia="Arial Unicode MS" w:hAnsi="Arial Unicode MS"/>
                    <w:b w:val="1"/>
                    <w:rtl w:val="0"/>
                  </w:rPr>
                  <w:t xml:space="preserve">전반적인 기능 원활히 작동 함.</w:t>
                </w:r>
              </w:sdtContent>
            </w:sdt>
          </w:p>
          <w:p w:rsidR="00000000" w:rsidDel="00000000" w:rsidP="00000000" w:rsidRDefault="00000000" w:rsidRPr="00000000" w14:paraId="0000003A">
            <w:pPr>
              <w:ind w:left="700" w:firstLine="0"/>
              <w:rPr>
                <w:rFonts w:ascii="Arial" w:cs="Arial" w:eastAsia="Arial" w:hAnsi="Arial"/>
                <w:b w:val="1"/>
              </w:rPr>
            </w:pPr>
            <w:sdt>
              <w:sdtPr>
                <w:tag w:val="goog_rdk_10"/>
              </w:sdtPr>
              <w:sdtContent>
                <w:r w:rsidDel="00000000" w:rsidR="00000000" w:rsidRPr="00000000">
                  <w:rPr>
                    <w:rFonts w:ascii="Arial Unicode MS" w:cs="Arial Unicode MS" w:eastAsia="Arial Unicode MS" w:hAnsi="Arial Unicode MS"/>
                    <w:b w:val="1"/>
                    <w:rtl w:val="0"/>
                  </w:rPr>
                  <w:t xml:space="preserve">성능은 기존 제품이나 논문에 비해 미흡한 편</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ind w:left="70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jc w:val="left"/>
              <w:rPr>
                <w:rFonts w:ascii="Arial" w:cs="Arial" w:eastAsia="Arial" w:hAnsi="Arial"/>
                <w:b w:val="1"/>
              </w:rPr>
            </w:pPr>
            <w:r w:rsidDel="00000000" w:rsidR="00000000" w:rsidRPr="00000000">
              <w:rPr>
                <w:rFonts w:ascii="Arial" w:cs="Arial" w:eastAsia="Arial" w:hAnsi="Arial"/>
                <w:b w:val="1"/>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ind w:left="700" w:firstLine="0"/>
              <w:rPr>
                <w:rFonts w:ascii="Arial" w:cs="Arial" w:eastAsia="Arial" w:hAnsi="Arial"/>
                <w:b w:val="1"/>
              </w:rPr>
            </w:pPr>
            <w:sdt>
              <w:sdtPr>
                <w:tag w:val="goog_rdk_11"/>
              </w:sdtPr>
              <w:sdtContent>
                <w:r w:rsidDel="00000000" w:rsidR="00000000" w:rsidRPr="00000000">
                  <w:rPr>
                    <w:rFonts w:ascii="Arial Unicode MS" w:cs="Arial Unicode MS" w:eastAsia="Arial Unicode MS" w:hAnsi="Arial Unicode MS"/>
                    <w:b w:val="1"/>
                    <w:rtl w:val="0"/>
                  </w:rPr>
                  <w:t xml:space="preserve">일부 기능만 구현하거나 동작 중 오류가 가끔 발생</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ind w:left="70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jc w:val="left"/>
              <w:rPr>
                <w:rFonts w:ascii="Arial" w:cs="Arial" w:eastAsia="Arial" w:hAnsi="Arial"/>
                <w:b w:val="1"/>
              </w:rPr>
            </w:pPr>
            <w:r w:rsidDel="00000000" w:rsidR="00000000" w:rsidRPr="00000000">
              <w:rPr>
                <w:rFonts w:ascii="Arial" w:cs="Arial" w:eastAsia="Arial" w:hAnsi="Arial"/>
                <w:b w:val="1"/>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ind w:left="700" w:firstLine="0"/>
              <w:rPr>
                <w:rFonts w:ascii="Arial" w:cs="Arial" w:eastAsia="Arial" w:hAnsi="Arial"/>
                <w:b w:val="1"/>
              </w:rPr>
            </w:pPr>
            <w:sdt>
              <w:sdtPr>
                <w:tag w:val="goog_rdk_12"/>
              </w:sdtPr>
              <w:sdtContent>
                <w:r w:rsidDel="00000000" w:rsidR="00000000" w:rsidRPr="00000000">
                  <w:rPr>
                    <w:rFonts w:ascii="Arial Unicode MS" w:cs="Arial Unicode MS" w:eastAsia="Arial Unicode MS" w:hAnsi="Arial Unicode MS"/>
                    <w:b w:val="1"/>
                    <w:rtl w:val="0"/>
                  </w:rPr>
                  <w:t xml:space="preserve">다수 기능이 미구현되었거나 또는 미작동함</w:t>
                </w:r>
              </w:sdtContent>
            </w:sdt>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ind w:left="70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r>
    </w:tbl>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43">
      <w:pPr>
        <w:ind w:left="1000" w:firstLine="0"/>
        <w:rPr>
          <w:b w:val="1"/>
        </w:rPr>
      </w:pPr>
      <w:sdt>
        <w:sdtPr>
          <w:tag w:val="goog_rdk_13"/>
        </w:sdtPr>
        <w:sdtContent>
          <w:r w:rsidDel="00000000" w:rsidR="00000000" w:rsidRPr="00000000">
            <w:rPr>
              <w:rFonts w:ascii="Arial Unicode MS" w:cs="Arial Unicode MS" w:eastAsia="Arial Unicode MS" w:hAnsi="Arial Unicode MS"/>
              <w:b w:val="1"/>
              <w:rtl w:val="0"/>
            </w:rPr>
            <w:t xml:space="preserve">날짜:     2020년 6월 21일       </w:t>
            <w:tab/>
            <w:t xml:space="preserve">지도교수명:  이 원 형</w:t>
            <w:tab/>
            <w:t xml:space="preserve">(서명)</w:t>
          </w:r>
        </w:sdtContent>
      </w:sdt>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45">
      <w:pPr>
        <w:rPr>
          <w:b w:val="1"/>
          <w:i w:val="1"/>
          <w:color w:val="ff0000"/>
        </w:rPr>
      </w:pPr>
      <w:r w:rsidDel="00000000" w:rsidR="00000000" w:rsidRPr="00000000">
        <w:rPr>
          <w:rtl w:val="0"/>
        </w:rPr>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9"/>
        <w:gridCol w:w="1106"/>
        <w:gridCol w:w="1106"/>
        <w:gridCol w:w="1106"/>
        <w:gridCol w:w="1379"/>
        <w:gridCol w:w="1106"/>
        <w:gridCol w:w="1284"/>
        <w:tblGridChange w:id="0">
          <w:tblGrid>
            <w:gridCol w:w="1929"/>
            <w:gridCol w:w="1106"/>
            <w:gridCol w:w="1106"/>
            <w:gridCol w:w="1106"/>
            <w:gridCol w:w="1379"/>
            <w:gridCol w:w="1106"/>
            <w:gridCol w:w="1284"/>
          </w:tblGrid>
        </w:tblGridChange>
      </w:tblGrid>
      <w:tr>
        <w:trPr>
          <w:trHeight w:val="378" w:hRule="atLeast"/>
        </w:trPr>
        <w:tc>
          <w:tcPr>
            <w:gridSpan w:val="7"/>
            <w:tcBorders>
              <w:bottom w:color="000000" w:space="0" w:sz="4" w:val="single"/>
            </w:tcBorders>
            <w:shd w:fill="000000" w:val="clear"/>
          </w:tcPr>
          <w:p w:rsidR="00000000" w:rsidDel="00000000" w:rsidP="00000000" w:rsidRDefault="00000000" w:rsidRPr="00000000" w14:paraId="00000046">
            <w:pPr>
              <w:jc w:val="center"/>
              <w:rPr>
                <w:b w:val="1"/>
              </w:rPr>
            </w:pPr>
            <w:r w:rsidDel="00000000" w:rsidR="00000000" w:rsidRPr="00000000">
              <w:rPr>
                <w:b w:val="1"/>
                <w:sz w:val="24"/>
                <w:szCs w:val="24"/>
                <w:rtl w:val="0"/>
              </w:rPr>
              <w:t xml:space="preserve">설계 결과 요약서</w:t>
            </w:r>
            <w:r w:rsidDel="00000000" w:rsidR="00000000" w:rsidRPr="00000000">
              <w:rPr>
                <w:rtl w:val="0"/>
              </w:rPr>
            </w:r>
          </w:p>
        </w:tc>
      </w:tr>
      <w:tr>
        <w:trPr>
          <w:trHeight w:val="420" w:hRule="atLeast"/>
        </w:trPr>
        <w:tc>
          <w:tcPr>
            <w:tcBorders>
              <w:top w:color="000000" w:space="0" w:sz="4" w:val="single"/>
              <w:bottom w:color="000000" w:space="0" w:sz="4" w:val="single"/>
            </w:tcBorders>
          </w:tcPr>
          <w:p w:rsidR="00000000" w:rsidDel="00000000" w:rsidP="00000000" w:rsidRDefault="00000000" w:rsidRPr="00000000" w14:paraId="0000004D">
            <w:pPr>
              <w:rPr/>
            </w:pPr>
            <w:r w:rsidDel="00000000" w:rsidR="00000000" w:rsidRPr="00000000">
              <w:rPr>
                <w:rtl w:val="0"/>
              </w:rPr>
              <w:t xml:space="preserve">설계주제 (Title)</w:t>
            </w:r>
          </w:p>
        </w:tc>
        <w:tc>
          <w:tcPr>
            <w:gridSpan w:val="6"/>
            <w:tcBorders>
              <w:top w:color="000000" w:space="0" w:sz="4" w:val="single"/>
              <w:bottom w:color="000000" w:space="0" w:sz="4" w:val="single"/>
            </w:tcBorders>
          </w:tcPr>
          <w:p w:rsidR="00000000" w:rsidDel="00000000" w:rsidP="00000000" w:rsidRDefault="00000000" w:rsidRPr="00000000" w14:paraId="0000004E">
            <w:pPr>
              <w:rPr/>
            </w:pPr>
            <w:r w:rsidDel="00000000" w:rsidR="00000000" w:rsidRPr="00000000">
              <w:rPr>
                <w:rtl w:val="0"/>
              </w:rPr>
              <w:t xml:space="preserve">사람과 로봇의 사회적 상호작용을 위한 감성표현 로봇 머리 개발 연구</w:t>
            </w:r>
          </w:p>
          <w:p w:rsidR="00000000" w:rsidDel="00000000" w:rsidP="00000000" w:rsidRDefault="00000000" w:rsidRPr="00000000" w14:paraId="0000004F">
            <w:pPr>
              <w:rPr/>
            </w:pPr>
            <w:r w:rsidDel="00000000" w:rsidR="00000000" w:rsidRPr="00000000">
              <w:rPr>
                <w:rtl w:val="0"/>
              </w:rPr>
              <w:t xml:space="preserve">부제: 사람과 로봇의 백채널링 상호작용에 기반한 면접 보조 로봇 </w:t>
            </w:r>
          </w:p>
        </w:tc>
      </w:tr>
      <w:tr>
        <w:trPr>
          <w:trHeight w:val="257" w:hRule="atLeast"/>
        </w:trPr>
        <w:tc>
          <w:tcPr>
            <w:tcBorders>
              <w:top w:color="000000" w:space="0" w:sz="4" w:val="single"/>
              <w:bottom w:color="000000" w:space="0" w:sz="4" w:val="single"/>
            </w:tcBorders>
          </w:tcPr>
          <w:p w:rsidR="00000000" w:rsidDel="00000000" w:rsidP="00000000" w:rsidRDefault="00000000" w:rsidRPr="00000000" w14:paraId="00000055">
            <w:pPr>
              <w:rPr/>
            </w:pPr>
            <w:r w:rsidDel="00000000" w:rsidR="00000000" w:rsidRPr="00000000">
              <w:rPr>
                <w:rtl w:val="0"/>
              </w:rPr>
              <w:t xml:space="preserve">주제어 (Keywords)</w:t>
            </w:r>
          </w:p>
        </w:tc>
        <w:tc>
          <w:tcPr>
            <w:gridSpan w:val="6"/>
            <w:tcBorders>
              <w:top w:color="000000" w:space="0" w:sz="4" w:val="single"/>
              <w:bottom w:color="000000" w:space="0" w:sz="4" w:val="single"/>
            </w:tcBorders>
          </w:tcPr>
          <w:p w:rsidR="00000000" w:rsidDel="00000000" w:rsidP="00000000" w:rsidRDefault="00000000" w:rsidRPr="00000000" w14:paraId="00000056">
            <w:pPr>
              <w:rPr/>
            </w:pPr>
            <w:r w:rsidDel="00000000" w:rsidR="00000000" w:rsidRPr="00000000">
              <w:rPr>
                <w:rtl w:val="0"/>
              </w:rPr>
              <w:t xml:space="preserve">로봇, 상호작용, 백채널링  </w:t>
            </w:r>
          </w:p>
        </w:tc>
      </w:tr>
      <w:tr>
        <w:trPr>
          <w:trHeight w:val="742" w:hRule="atLeast"/>
        </w:trPr>
        <w:tc>
          <w:tcPr>
            <w:tcBorders>
              <w:top w:color="000000" w:space="0" w:sz="4" w:val="single"/>
              <w:bottom w:color="000000" w:space="0" w:sz="4" w:val="single"/>
            </w:tcBorders>
          </w:tcPr>
          <w:p w:rsidR="00000000" w:rsidDel="00000000" w:rsidP="00000000" w:rsidRDefault="00000000" w:rsidRPr="00000000" w14:paraId="0000005C">
            <w:pPr>
              <w:rPr/>
            </w:pPr>
            <w:r w:rsidDel="00000000" w:rsidR="00000000" w:rsidRPr="00000000">
              <w:rPr>
                <w:rtl w:val="0"/>
              </w:rPr>
              <w:t xml:space="preserve">설계팀원명단</w:t>
            </w:r>
          </w:p>
        </w:tc>
        <w:tc>
          <w:tcPr>
            <w:gridSpan w:val="6"/>
            <w:tcBorders>
              <w:top w:color="000000" w:space="0" w:sz="4" w:val="single"/>
              <w:bottom w:color="000000" w:space="0" w:sz="4" w:val="single"/>
            </w:tcBorders>
          </w:tcPr>
          <w:p w:rsidR="00000000" w:rsidDel="00000000" w:rsidP="00000000" w:rsidRDefault="00000000" w:rsidRPr="00000000" w14:paraId="0000005D">
            <w:pPr>
              <w:rPr/>
            </w:pPr>
            <w:r w:rsidDel="00000000" w:rsidR="00000000" w:rsidRPr="00000000">
              <w:rPr>
                <w:rtl w:val="0"/>
              </w:rPr>
              <w:t xml:space="preserve">곽영혜 학부생, 이체은 학부생, 이혁인 학부생</w:t>
            </w:r>
          </w:p>
        </w:tc>
      </w:tr>
      <w:tr>
        <w:trPr>
          <w:trHeight w:val="695" w:hRule="atLeast"/>
        </w:trPr>
        <w:tc>
          <w:tcPr>
            <w:tcBorders>
              <w:top w:color="000000" w:space="0" w:sz="4" w:val="single"/>
            </w:tcBorders>
          </w:tcPr>
          <w:p w:rsidR="00000000" w:rsidDel="00000000" w:rsidP="00000000" w:rsidRDefault="00000000" w:rsidRPr="00000000" w14:paraId="00000063">
            <w:pPr>
              <w:rPr/>
            </w:pPr>
            <w:r w:rsidDel="00000000" w:rsidR="00000000" w:rsidRPr="00000000">
              <w:rPr>
                <w:rtl w:val="0"/>
              </w:rPr>
              <w:t xml:space="preserve">지도교수, 산업체자문위원(Advisor)</w:t>
            </w:r>
          </w:p>
        </w:tc>
        <w:tc>
          <w:tcPr>
            <w:gridSpan w:val="6"/>
            <w:tcBorders>
              <w:top w:color="000000" w:space="0" w:sz="4" w:val="single"/>
            </w:tcBorders>
          </w:tcPr>
          <w:p w:rsidR="00000000" w:rsidDel="00000000" w:rsidP="00000000" w:rsidRDefault="00000000" w:rsidRPr="00000000" w14:paraId="00000064">
            <w:pPr>
              <w:rPr/>
            </w:pPr>
            <w:r w:rsidDel="00000000" w:rsidR="00000000" w:rsidRPr="00000000">
              <w:rPr>
                <w:rtl w:val="0"/>
              </w:rPr>
              <w:t xml:space="preserve">이원형 교수님, 박종건 대표님</w:t>
            </w:r>
          </w:p>
        </w:tc>
      </w:tr>
      <w:tr>
        <w:trPr>
          <w:trHeight w:val="691" w:hRule="atLeast"/>
        </w:trPr>
        <w:tc>
          <w:tcPr/>
          <w:p w:rsidR="00000000" w:rsidDel="00000000" w:rsidP="00000000" w:rsidRDefault="00000000" w:rsidRPr="00000000" w14:paraId="0000006A">
            <w:pPr>
              <w:rPr/>
            </w:pPr>
            <w:r w:rsidDel="00000000" w:rsidR="00000000" w:rsidRPr="00000000">
              <w:rPr>
                <w:rtl w:val="0"/>
              </w:rPr>
              <w:t xml:space="preserve">설계 기간(Period)</w:t>
            </w:r>
          </w:p>
        </w:tc>
        <w:tc>
          <w:tcPr>
            <w:gridSpan w:val="6"/>
          </w:tcPr>
          <w:p w:rsidR="00000000" w:rsidDel="00000000" w:rsidP="00000000" w:rsidRDefault="00000000" w:rsidRPr="00000000" w14:paraId="0000006B">
            <w:pPr>
              <w:rPr/>
            </w:pPr>
            <w:r w:rsidDel="00000000" w:rsidR="00000000" w:rsidRPr="00000000">
              <w:rPr>
                <w:rtl w:val="0"/>
              </w:rPr>
              <w:t xml:space="preserve">2019.07~ 2020.05</w:t>
            </w:r>
          </w:p>
        </w:tc>
      </w:tr>
      <w:tr>
        <w:trPr>
          <w:trHeight w:val="1718" w:hRule="atLeast"/>
        </w:trPr>
        <w:tc>
          <w:tcPr/>
          <w:p w:rsidR="00000000" w:rsidDel="00000000" w:rsidP="00000000" w:rsidRDefault="00000000" w:rsidRPr="00000000" w14:paraId="00000071">
            <w:pPr>
              <w:rPr/>
            </w:pPr>
            <w:r w:rsidDel="00000000" w:rsidR="00000000" w:rsidRPr="00000000">
              <w:rPr>
                <w:rtl w:val="0"/>
              </w:rPr>
              <w:t xml:space="preserve">설계문제의 정의 (Problem Statement)</w:t>
            </w:r>
          </w:p>
        </w:tc>
        <w:tc>
          <w:tcPr>
            <w:gridSpan w:val="6"/>
          </w:tcPr>
          <w:p w:rsidR="00000000" w:rsidDel="00000000" w:rsidP="00000000" w:rsidRDefault="00000000" w:rsidRPr="00000000" w14:paraId="00000072">
            <w:pPr>
              <w:rPr/>
            </w:pPr>
            <w:r w:rsidDel="00000000" w:rsidR="00000000" w:rsidRPr="00000000">
              <w:rPr>
                <w:rtl w:val="0"/>
              </w:rPr>
              <w:t xml:space="preserve">오늘날 현대인들의 필수 덕목 중 하나로 본인의 의견을 조리있게 피력하는 것이 중요하다. 특히, 채용 시장에서 면접의 중요성이 서류에 비해 더욱 강조되고 있는 추세이다. </w:t>
            </w:r>
          </w:p>
          <w:p w:rsidR="00000000" w:rsidDel="00000000" w:rsidP="00000000" w:rsidRDefault="00000000" w:rsidRPr="00000000" w14:paraId="00000073">
            <w:pPr>
              <w:rPr/>
            </w:pPr>
            <w:r w:rsidDel="00000000" w:rsidR="00000000" w:rsidRPr="00000000">
              <w:rPr>
                <w:rtl w:val="0"/>
              </w:rPr>
              <w:t xml:space="preserve">때문에 최근 증가하고 있는 서비스 로봇의 수요와 더불어 자연스러운 상호작용에 초점을 둔 면접 보조 로봇을 설계하여, 사용자가 시간과 장소에 구애받지 않고 면접을 준비 할 수 있는 서비스를 제공하고자 한다. 사용자가 예상치 못한 돌발 상황에서 적절하게끔 대처를 할 수 있도록 훈련을 도와주고 체계적인 분석을 통한 피드백을 제공하여 실무 면접을 효과적으로 대비할 수 있도록 하는 것을  목표로 한다. </w:t>
            </w:r>
          </w:p>
        </w:tc>
      </w:tr>
      <w:tr>
        <w:tc>
          <w:tcPr>
            <w:vMerge w:val="restart"/>
          </w:tcPr>
          <w:p w:rsidR="00000000" w:rsidDel="00000000" w:rsidP="00000000" w:rsidRDefault="00000000" w:rsidRPr="00000000" w14:paraId="00000079">
            <w:pPr>
              <w:rPr>
                <w:color w:val="0070c0"/>
              </w:rPr>
            </w:pPr>
            <w:r w:rsidDel="00000000" w:rsidR="00000000" w:rsidRPr="00000000">
              <w:rPr>
                <w:color w:val="0070c0"/>
                <w:rtl w:val="0"/>
              </w:rPr>
              <w:t xml:space="preserve">설계요소(Design Elements)</w:t>
            </w:r>
          </w:p>
          <w:p w:rsidR="00000000" w:rsidDel="00000000" w:rsidP="00000000" w:rsidRDefault="00000000" w:rsidRPr="00000000" w14:paraId="0000007A">
            <w:pPr>
              <w:rPr>
                <w:color w:val="0070c0"/>
              </w:rPr>
            </w:pPr>
            <w:r w:rsidDel="00000000" w:rsidR="00000000" w:rsidRPr="00000000">
              <w:rPr>
                <w:color w:val="0070c0"/>
                <w:rtl w:val="0"/>
              </w:rPr>
              <w:t xml:space="preserve">(해당요소에 O표)</w:t>
            </w:r>
          </w:p>
        </w:tc>
        <w:tc>
          <w:tcPr>
            <w:vAlign w:val="center"/>
          </w:tcPr>
          <w:p w:rsidR="00000000" w:rsidDel="00000000" w:rsidP="00000000" w:rsidRDefault="00000000" w:rsidRPr="00000000" w14:paraId="0000007B">
            <w:pPr>
              <w:jc w:val="center"/>
              <w:rPr>
                <w:color w:val="0070c0"/>
              </w:rPr>
            </w:pPr>
            <w:r w:rsidDel="00000000" w:rsidR="00000000" w:rsidRPr="00000000">
              <w:rPr>
                <w:color w:val="0070c0"/>
                <w:rtl w:val="0"/>
              </w:rPr>
              <w:t xml:space="preserve">목표설정</w:t>
            </w:r>
          </w:p>
        </w:tc>
        <w:tc>
          <w:tcPr>
            <w:vAlign w:val="center"/>
          </w:tcPr>
          <w:p w:rsidR="00000000" w:rsidDel="00000000" w:rsidP="00000000" w:rsidRDefault="00000000" w:rsidRPr="00000000" w14:paraId="0000007C">
            <w:pPr>
              <w:jc w:val="center"/>
              <w:rPr>
                <w:color w:val="0070c0"/>
              </w:rPr>
            </w:pPr>
            <w:r w:rsidDel="00000000" w:rsidR="00000000" w:rsidRPr="00000000">
              <w:rPr>
                <w:color w:val="0070c0"/>
                <w:rtl w:val="0"/>
              </w:rPr>
              <w:t xml:space="preserve">분석 및 개념설계</w:t>
            </w:r>
          </w:p>
        </w:tc>
        <w:tc>
          <w:tcPr>
            <w:tcBorders>
              <w:right w:color="000000" w:space="0" w:sz="4" w:val="single"/>
            </w:tcBorders>
            <w:vAlign w:val="center"/>
          </w:tcPr>
          <w:p w:rsidR="00000000" w:rsidDel="00000000" w:rsidP="00000000" w:rsidRDefault="00000000" w:rsidRPr="00000000" w14:paraId="0000007D">
            <w:pPr>
              <w:jc w:val="center"/>
              <w:rPr>
                <w:color w:val="0070c0"/>
              </w:rPr>
            </w:pPr>
            <w:r w:rsidDel="00000000" w:rsidR="00000000" w:rsidRPr="00000000">
              <w:rPr>
                <w:color w:val="0070c0"/>
                <w:rtl w:val="0"/>
              </w:rPr>
              <w:t xml:space="preserve">상세설계</w:t>
            </w:r>
          </w:p>
        </w:tc>
        <w:tc>
          <w:tcPr>
            <w:tcBorders>
              <w:left w:color="000000" w:space="0" w:sz="4" w:val="single"/>
              <w:right w:color="000000" w:space="0" w:sz="4" w:val="single"/>
            </w:tcBorders>
            <w:vAlign w:val="center"/>
          </w:tcPr>
          <w:p w:rsidR="00000000" w:rsidDel="00000000" w:rsidP="00000000" w:rsidRDefault="00000000" w:rsidRPr="00000000" w14:paraId="0000007E">
            <w:pPr>
              <w:jc w:val="center"/>
              <w:rPr>
                <w:color w:val="0070c0"/>
              </w:rPr>
            </w:pPr>
            <w:r w:rsidDel="00000000" w:rsidR="00000000" w:rsidRPr="00000000">
              <w:rPr>
                <w:color w:val="0070c0"/>
                <w:rtl w:val="0"/>
              </w:rPr>
              <w:t xml:space="preserve">구현 및 제작</w:t>
            </w:r>
          </w:p>
        </w:tc>
        <w:tc>
          <w:tcPr>
            <w:tcBorders>
              <w:left w:color="000000" w:space="0" w:sz="4" w:val="single"/>
            </w:tcBorders>
            <w:vAlign w:val="center"/>
          </w:tcPr>
          <w:p w:rsidR="00000000" w:rsidDel="00000000" w:rsidP="00000000" w:rsidRDefault="00000000" w:rsidRPr="00000000" w14:paraId="0000007F">
            <w:pPr>
              <w:jc w:val="center"/>
              <w:rPr>
                <w:color w:val="0070c0"/>
              </w:rPr>
            </w:pPr>
            <w:r w:rsidDel="00000000" w:rsidR="00000000" w:rsidRPr="00000000">
              <w:rPr>
                <w:color w:val="0070c0"/>
                <w:rtl w:val="0"/>
              </w:rPr>
              <w:t xml:space="preserve">시험 및 평가</w:t>
            </w:r>
          </w:p>
        </w:tc>
        <w:tc>
          <w:tcPr>
            <w:vAlign w:val="center"/>
          </w:tcPr>
          <w:p w:rsidR="00000000" w:rsidDel="00000000" w:rsidP="00000000" w:rsidRDefault="00000000" w:rsidRPr="00000000" w14:paraId="00000080">
            <w:pPr>
              <w:jc w:val="center"/>
              <w:rPr>
                <w:color w:val="0070c0"/>
              </w:rPr>
            </w:pPr>
            <w:r w:rsidDel="00000000" w:rsidR="00000000" w:rsidRPr="00000000">
              <w:rPr>
                <w:color w:val="0070c0"/>
                <w:rtl w:val="0"/>
              </w:rPr>
              <w:t xml:space="preserve">기타</w:t>
            </w:r>
          </w:p>
        </w:tc>
      </w:tr>
      <w:tr>
        <w:trPr>
          <w:trHeight w:val="255" w:hRule="atLeast"/>
        </w:trPr>
        <w:tc>
          <w:tcPr>
            <w:vMerge w:val="continue"/>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70c0"/>
              </w:rPr>
            </w:pPr>
            <w:r w:rsidDel="00000000" w:rsidR="00000000" w:rsidRPr="00000000">
              <w:rPr>
                <w:rtl w:val="0"/>
              </w:rPr>
            </w:r>
          </w:p>
        </w:tc>
        <w:tc>
          <w:tcPr/>
          <w:p w:rsidR="00000000" w:rsidDel="00000000" w:rsidP="00000000" w:rsidRDefault="00000000" w:rsidRPr="00000000" w14:paraId="00000082">
            <w:pPr>
              <w:jc w:val="center"/>
              <w:rPr>
                <w:color w:val="0070c0"/>
              </w:rPr>
            </w:pPr>
            <w:r w:rsidDel="00000000" w:rsidR="00000000" w:rsidRPr="00000000">
              <w:rPr>
                <w:color w:val="0070c0"/>
                <w:rtl w:val="0"/>
              </w:rPr>
              <w:t xml:space="preserve">O</w:t>
            </w:r>
          </w:p>
        </w:tc>
        <w:tc>
          <w:tcPr/>
          <w:p w:rsidR="00000000" w:rsidDel="00000000" w:rsidP="00000000" w:rsidRDefault="00000000" w:rsidRPr="00000000" w14:paraId="00000083">
            <w:pPr>
              <w:jc w:val="center"/>
              <w:rPr>
                <w:color w:val="0070c0"/>
              </w:rPr>
            </w:pPr>
            <w:r w:rsidDel="00000000" w:rsidR="00000000" w:rsidRPr="00000000">
              <w:rPr>
                <w:color w:val="0070c0"/>
                <w:rtl w:val="0"/>
              </w:rPr>
              <w:t xml:space="preserve">O</w:t>
            </w:r>
          </w:p>
        </w:tc>
        <w:tc>
          <w:tcPr>
            <w:tcBorders>
              <w:right w:color="000000" w:space="0" w:sz="4" w:val="single"/>
            </w:tcBorders>
          </w:tcPr>
          <w:p w:rsidR="00000000" w:rsidDel="00000000" w:rsidP="00000000" w:rsidRDefault="00000000" w:rsidRPr="00000000" w14:paraId="00000084">
            <w:pPr>
              <w:jc w:val="center"/>
              <w:rPr>
                <w:color w:val="0070c0"/>
              </w:rPr>
            </w:pPr>
            <w:r w:rsidDel="00000000" w:rsidR="00000000" w:rsidRPr="00000000">
              <w:rPr>
                <w:color w:val="0070c0"/>
                <w:rtl w:val="0"/>
              </w:rPr>
              <w:t xml:space="preserve">O</w:t>
            </w:r>
          </w:p>
        </w:tc>
        <w:tc>
          <w:tcPr>
            <w:tcBorders>
              <w:left w:color="000000" w:space="0" w:sz="4" w:val="single"/>
              <w:right w:color="000000" w:space="0" w:sz="4" w:val="single"/>
            </w:tcBorders>
          </w:tcPr>
          <w:p w:rsidR="00000000" w:rsidDel="00000000" w:rsidP="00000000" w:rsidRDefault="00000000" w:rsidRPr="00000000" w14:paraId="00000085">
            <w:pPr>
              <w:jc w:val="center"/>
              <w:rPr>
                <w:color w:val="0070c0"/>
              </w:rPr>
            </w:pPr>
            <w:r w:rsidDel="00000000" w:rsidR="00000000" w:rsidRPr="00000000">
              <w:rPr>
                <w:color w:val="0070c0"/>
                <w:rtl w:val="0"/>
              </w:rPr>
              <w:t xml:space="preserve">O</w:t>
            </w:r>
          </w:p>
        </w:tc>
        <w:tc>
          <w:tcPr>
            <w:tcBorders>
              <w:left w:color="000000" w:space="0" w:sz="4" w:val="single"/>
            </w:tcBorders>
          </w:tcPr>
          <w:p w:rsidR="00000000" w:rsidDel="00000000" w:rsidP="00000000" w:rsidRDefault="00000000" w:rsidRPr="00000000" w14:paraId="00000086">
            <w:pPr>
              <w:jc w:val="center"/>
              <w:rPr>
                <w:color w:val="0070c0"/>
              </w:rPr>
            </w:pPr>
            <w:r w:rsidDel="00000000" w:rsidR="00000000" w:rsidRPr="00000000">
              <w:rPr>
                <w:color w:val="0070c0"/>
                <w:rtl w:val="0"/>
              </w:rPr>
              <w:t xml:space="preserve">O</w:t>
            </w:r>
          </w:p>
        </w:tc>
        <w:tc>
          <w:tcPr/>
          <w:p w:rsidR="00000000" w:rsidDel="00000000" w:rsidP="00000000" w:rsidRDefault="00000000" w:rsidRPr="00000000" w14:paraId="00000087">
            <w:pPr>
              <w:jc w:val="center"/>
              <w:rPr>
                <w:color w:val="0070c0"/>
              </w:rPr>
            </w:pPr>
            <w:r w:rsidDel="00000000" w:rsidR="00000000" w:rsidRPr="00000000">
              <w:rPr>
                <w:color w:val="0070c0"/>
                <w:rtl w:val="0"/>
              </w:rPr>
              <w:t xml:space="preserve">O</w:t>
            </w:r>
          </w:p>
        </w:tc>
      </w:tr>
      <w:tr>
        <w:trPr>
          <w:trHeight w:val="330" w:hRule="atLeast"/>
        </w:trPr>
        <w:tc>
          <w:tcPr>
            <w:vMerge w:val="restart"/>
          </w:tcPr>
          <w:p w:rsidR="00000000" w:rsidDel="00000000" w:rsidP="00000000" w:rsidRDefault="00000000" w:rsidRPr="00000000" w14:paraId="00000088">
            <w:pPr>
              <w:rPr>
                <w:color w:val="0070c0"/>
              </w:rPr>
            </w:pPr>
            <w:r w:rsidDel="00000000" w:rsidR="00000000" w:rsidRPr="00000000">
              <w:rPr>
                <w:color w:val="0070c0"/>
                <w:rtl w:val="0"/>
              </w:rPr>
              <w:t xml:space="preserve">제한조건 (Constraints)</w:t>
            </w:r>
          </w:p>
          <w:p w:rsidR="00000000" w:rsidDel="00000000" w:rsidP="00000000" w:rsidRDefault="00000000" w:rsidRPr="00000000" w14:paraId="00000089">
            <w:pPr>
              <w:rPr>
                <w:color w:val="0070c0"/>
              </w:rPr>
            </w:pPr>
            <w:r w:rsidDel="00000000" w:rsidR="00000000" w:rsidRPr="00000000">
              <w:rPr>
                <w:color w:val="0070c0"/>
                <w:rtl w:val="0"/>
              </w:rPr>
              <w:t xml:space="preserve">(해당요소에 O표)</w:t>
            </w:r>
          </w:p>
        </w:tc>
        <w:tc>
          <w:tcPr>
            <w:tcBorders>
              <w:bottom w:color="000000" w:space="0" w:sz="4" w:val="single"/>
            </w:tcBorders>
            <w:vAlign w:val="center"/>
          </w:tcPr>
          <w:p w:rsidR="00000000" w:rsidDel="00000000" w:rsidP="00000000" w:rsidRDefault="00000000" w:rsidRPr="00000000" w14:paraId="0000008A">
            <w:pPr>
              <w:jc w:val="center"/>
              <w:rPr>
                <w:color w:val="0070c0"/>
              </w:rPr>
            </w:pPr>
            <w:r w:rsidDel="00000000" w:rsidR="00000000" w:rsidRPr="00000000">
              <w:rPr>
                <w:color w:val="0070c0"/>
                <w:rtl w:val="0"/>
              </w:rPr>
              <w:t xml:space="preserve">제작비용 및 기간</w:t>
            </w:r>
          </w:p>
        </w:tc>
        <w:tc>
          <w:tcPr>
            <w:tcBorders>
              <w:bottom w:color="000000" w:space="0" w:sz="4" w:val="single"/>
            </w:tcBorders>
            <w:vAlign w:val="center"/>
          </w:tcPr>
          <w:p w:rsidR="00000000" w:rsidDel="00000000" w:rsidP="00000000" w:rsidRDefault="00000000" w:rsidRPr="00000000" w14:paraId="0000008B">
            <w:pPr>
              <w:jc w:val="center"/>
              <w:rPr>
                <w:color w:val="0070c0"/>
              </w:rPr>
            </w:pPr>
            <w:r w:rsidDel="00000000" w:rsidR="00000000" w:rsidRPr="00000000">
              <w:rPr>
                <w:color w:val="0070c0"/>
                <w:rtl w:val="0"/>
              </w:rPr>
              <w:t xml:space="preserve">환경</w:t>
            </w:r>
          </w:p>
        </w:tc>
        <w:tc>
          <w:tcPr>
            <w:tcBorders>
              <w:bottom w:color="000000" w:space="0" w:sz="4" w:val="single"/>
              <w:right w:color="000000" w:space="0" w:sz="4" w:val="single"/>
            </w:tcBorders>
            <w:vAlign w:val="center"/>
          </w:tcPr>
          <w:p w:rsidR="00000000" w:rsidDel="00000000" w:rsidP="00000000" w:rsidRDefault="00000000" w:rsidRPr="00000000" w14:paraId="0000008C">
            <w:pPr>
              <w:jc w:val="center"/>
              <w:rPr>
                <w:color w:val="0070c0"/>
              </w:rPr>
            </w:pPr>
            <w:r w:rsidDel="00000000" w:rsidR="00000000" w:rsidRPr="00000000">
              <w:rPr>
                <w:color w:val="0070c0"/>
                <w:rtl w:val="0"/>
              </w:rPr>
              <w:t xml:space="preserve">사회 및 윤리</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jc w:val="center"/>
              <w:rPr>
                <w:color w:val="0070c0"/>
              </w:rPr>
            </w:pPr>
            <w:r w:rsidDel="00000000" w:rsidR="00000000" w:rsidRPr="00000000">
              <w:rPr>
                <w:color w:val="0070c0"/>
                <w:rtl w:val="0"/>
              </w:rPr>
              <w:t xml:space="preserve">안전 및 미학</w:t>
            </w:r>
          </w:p>
        </w:tc>
        <w:tc>
          <w:tcPr>
            <w:tcBorders>
              <w:left w:color="000000" w:space="0" w:sz="4" w:val="single"/>
              <w:bottom w:color="000000" w:space="0" w:sz="4" w:val="single"/>
            </w:tcBorders>
            <w:vAlign w:val="center"/>
          </w:tcPr>
          <w:p w:rsidR="00000000" w:rsidDel="00000000" w:rsidP="00000000" w:rsidRDefault="00000000" w:rsidRPr="00000000" w14:paraId="0000008E">
            <w:pPr>
              <w:jc w:val="center"/>
              <w:rPr>
                <w:color w:val="0070c0"/>
              </w:rPr>
            </w:pPr>
            <w:r w:rsidDel="00000000" w:rsidR="00000000" w:rsidRPr="00000000">
              <w:rPr>
                <w:color w:val="0070c0"/>
                <w:rtl w:val="0"/>
              </w:rPr>
              <w:t xml:space="preserve">산업표준</w:t>
            </w:r>
          </w:p>
        </w:tc>
        <w:tc>
          <w:tcPr>
            <w:tcBorders>
              <w:bottom w:color="000000" w:space="0" w:sz="4" w:val="single"/>
            </w:tcBorders>
            <w:vAlign w:val="center"/>
          </w:tcPr>
          <w:p w:rsidR="00000000" w:rsidDel="00000000" w:rsidP="00000000" w:rsidRDefault="00000000" w:rsidRPr="00000000" w14:paraId="0000008F">
            <w:pPr>
              <w:jc w:val="center"/>
              <w:rPr>
                <w:color w:val="0070c0"/>
              </w:rPr>
            </w:pPr>
            <w:r w:rsidDel="00000000" w:rsidR="00000000" w:rsidRPr="00000000">
              <w:rPr>
                <w:color w:val="0070c0"/>
                <w:rtl w:val="0"/>
              </w:rPr>
              <w:t xml:space="preserve">기타</w:t>
            </w:r>
          </w:p>
        </w:tc>
      </w:tr>
      <w:tr>
        <w:trPr>
          <w:trHeight w:val="165" w:hRule="atLeast"/>
        </w:trPr>
        <w:tc>
          <w:tcPr>
            <w:vMerge w:val="continue"/>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70c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91">
            <w:pPr>
              <w:jc w:val="center"/>
              <w:rPr>
                <w:color w:val="0070c0"/>
              </w:rPr>
            </w:pPr>
            <w:r w:rsidDel="00000000" w:rsidR="00000000" w:rsidRPr="00000000">
              <w:rPr>
                <w:color w:val="0070c0"/>
                <w:rtl w:val="0"/>
              </w:rPr>
              <w:t xml:space="preserve">O</w:t>
            </w:r>
          </w:p>
        </w:tc>
        <w:tc>
          <w:tcPr>
            <w:tcBorders>
              <w:top w:color="000000" w:space="0" w:sz="4" w:val="single"/>
              <w:bottom w:color="000000" w:space="0" w:sz="4" w:val="single"/>
            </w:tcBorders>
          </w:tcPr>
          <w:p w:rsidR="00000000" w:rsidDel="00000000" w:rsidP="00000000" w:rsidRDefault="00000000" w:rsidRPr="00000000" w14:paraId="00000092">
            <w:pPr>
              <w:jc w:val="center"/>
              <w:rPr>
                <w:color w:val="0070c0"/>
              </w:rPr>
            </w:pPr>
            <w:r w:rsidDel="00000000" w:rsidR="00000000" w:rsidRPr="00000000">
              <w:rPr>
                <w:color w:val="0070c0"/>
                <w:rtl w:val="0"/>
              </w:rPr>
              <w:t xml:space="preserve">O</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93">
            <w:pPr>
              <w:jc w:val="center"/>
              <w:rPr>
                <w:color w:val="0070c0"/>
              </w:rPr>
            </w:pPr>
            <w:r w:rsidDel="00000000" w:rsidR="00000000" w:rsidRPr="00000000">
              <w:rPr>
                <w:color w:val="0070c0"/>
                <w:rtl w:val="0"/>
              </w:rPr>
              <w:t xml:space="preserve">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jc w:val="center"/>
              <w:rPr>
                <w:color w:val="0070c0"/>
              </w:rPr>
            </w:pPr>
            <w:r w:rsidDel="00000000" w:rsidR="00000000" w:rsidRPr="00000000">
              <w:rPr>
                <w:color w:val="0070c0"/>
                <w:rtl w:val="0"/>
              </w:rPr>
              <w:t xml:space="preserve">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95">
            <w:pPr>
              <w:jc w:val="center"/>
              <w:rPr>
                <w:color w:val="0070c0"/>
              </w:rPr>
            </w:pPr>
            <w:r w:rsidDel="00000000" w:rsidR="00000000" w:rsidRPr="00000000">
              <w:rPr>
                <w:color w:val="0070c0"/>
                <w:rtl w:val="0"/>
              </w:rPr>
              <w:t xml:space="preserve">O</w:t>
            </w:r>
          </w:p>
        </w:tc>
        <w:tc>
          <w:tcPr>
            <w:tcBorders>
              <w:top w:color="000000" w:space="0" w:sz="4" w:val="single"/>
              <w:bottom w:color="000000" w:space="0" w:sz="4" w:val="single"/>
            </w:tcBorders>
          </w:tcPr>
          <w:p w:rsidR="00000000" w:rsidDel="00000000" w:rsidP="00000000" w:rsidRDefault="00000000" w:rsidRPr="00000000" w14:paraId="00000096">
            <w:pPr>
              <w:jc w:val="center"/>
              <w:rPr>
                <w:color w:val="0070c0"/>
              </w:rPr>
            </w:pPr>
            <w:r w:rsidDel="00000000" w:rsidR="00000000" w:rsidRPr="00000000">
              <w:rPr>
                <w:color w:val="0070c0"/>
                <w:rtl w:val="0"/>
              </w:rPr>
              <w:t xml:space="preserve">O</w:t>
            </w:r>
          </w:p>
        </w:tc>
      </w:tr>
      <w:tr>
        <w:trPr>
          <w:trHeight w:val="530" w:hRule="atLeast"/>
        </w:trPr>
        <w:tc>
          <w:tcPr>
            <w:tcBorders>
              <w:top w:color="000000" w:space="0" w:sz="4" w:val="single"/>
              <w:bottom w:color="000000" w:space="0" w:sz="4" w:val="single"/>
            </w:tcBorders>
          </w:tcPr>
          <w:p w:rsidR="00000000" w:rsidDel="00000000" w:rsidP="00000000" w:rsidRDefault="00000000" w:rsidRPr="00000000" w14:paraId="00000097">
            <w:pPr>
              <w:rPr/>
            </w:pPr>
            <w:r w:rsidDel="00000000" w:rsidR="00000000" w:rsidRPr="00000000">
              <w:rPr>
                <w:rtl w:val="0"/>
              </w:rPr>
              <w:t xml:space="preserve">설계결과물</w:t>
            </w:r>
          </w:p>
          <w:p w:rsidR="00000000" w:rsidDel="00000000" w:rsidP="00000000" w:rsidRDefault="00000000" w:rsidRPr="00000000" w14:paraId="00000098">
            <w:pPr>
              <w:rPr/>
            </w:pPr>
            <w:r w:rsidDel="00000000" w:rsidR="00000000" w:rsidRPr="00000000">
              <w:rPr>
                <w:rtl w:val="0"/>
              </w:rPr>
              <w:t xml:space="preserve">(deliverables)</w:t>
            </w:r>
          </w:p>
        </w:tc>
        <w:tc>
          <w:tcPr>
            <w:gridSpan w:val="6"/>
            <w:tcBorders>
              <w:top w:color="000000" w:space="0" w:sz="4" w:val="single"/>
              <w:bottom w:color="000000" w:space="0" w:sz="4" w:val="single"/>
            </w:tcBorders>
          </w:tcPr>
          <w:p w:rsidR="00000000" w:rsidDel="00000000" w:rsidP="00000000" w:rsidRDefault="00000000" w:rsidRPr="00000000" w14:paraId="00000099">
            <w:pPr>
              <w:rPr/>
            </w:pPr>
            <w:r w:rsidDel="00000000" w:rsidR="00000000" w:rsidRPr="00000000">
              <w:rPr>
                <w:rtl w:val="0"/>
              </w:rPr>
              <w:t xml:space="preserve">카메라와 마이크를 통해 입력받는 사용자의 얼굴 표정과 음성을 분석하고 이를 기반으로 실제 사람의 반응과 유사한 로봇의 Backchanneling Motion(자연스럽게 움직이도록 설   계된 목,팔,관절 모듈을 활용)으로 표현함으로써, 사용자가 보다 생동감 있는 피드백을 주고 받을 수 있도록 도와주는 면접 보조 로봇. </w:t>
            </w:r>
          </w:p>
        </w:tc>
      </w:tr>
      <w:tr>
        <w:trPr>
          <w:trHeight w:val="4559" w:hRule="atLeast"/>
        </w:trPr>
        <w:tc>
          <w:tcPr>
            <w:tcBorders>
              <w:top w:color="000000" w:space="0" w:sz="4" w:val="single"/>
            </w:tcBorders>
          </w:tcPr>
          <w:p w:rsidR="00000000" w:rsidDel="00000000" w:rsidP="00000000" w:rsidRDefault="00000000" w:rsidRPr="00000000" w14:paraId="0000009F">
            <w:pPr>
              <w:rPr/>
            </w:pPr>
            <w:r w:rsidDel="00000000" w:rsidR="00000000" w:rsidRPr="00000000">
              <w:rPr>
                <w:rtl w:val="0"/>
              </w:rPr>
              <w:t xml:space="preserve">설계 결과의</w:t>
            </w:r>
          </w:p>
          <w:p w:rsidR="00000000" w:rsidDel="00000000" w:rsidP="00000000" w:rsidRDefault="00000000" w:rsidRPr="00000000" w14:paraId="000000A0">
            <w:pPr>
              <w:rPr/>
            </w:pPr>
            <w:r w:rsidDel="00000000" w:rsidR="00000000" w:rsidRPr="00000000">
              <w:rPr>
                <w:rtl w:val="0"/>
              </w:rPr>
              <w:t xml:space="preserve">요약 (Abstract)</w:t>
            </w:r>
          </w:p>
          <w:p w:rsidR="00000000" w:rsidDel="00000000" w:rsidP="00000000" w:rsidRDefault="00000000" w:rsidRPr="00000000" w14:paraId="000000A1">
            <w:pPr>
              <w:rPr/>
            </w:pPr>
            <w:r w:rsidDel="00000000" w:rsidR="00000000" w:rsidRPr="00000000">
              <w:rPr>
                <w:rtl w:val="0"/>
              </w:rPr>
              <w:t xml:space="preserve">(100자 이내)</w:t>
            </w:r>
          </w:p>
        </w:tc>
        <w:tc>
          <w:tcPr>
            <w:gridSpan w:val="6"/>
            <w:tcBorders>
              <w:top w:color="000000" w:space="0" w:sz="4" w:val="single"/>
            </w:tcBorders>
          </w:tcPr>
          <w:p w:rsidR="00000000" w:rsidDel="00000000" w:rsidP="00000000" w:rsidRDefault="00000000" w:rsidRPr="00000000" w14:paraId="000000A2">
            <w:pPr>
              <w:rPr/>
            </w:pPr>
            <w:r w:rsidDel="00000000" w:rsidR="00000000" w:rsidRPr="00000000">
              <w:rPr>
                <w:rtl w:val="0"/>
              </w:rPr>
              <w:t xml:space="preserve">면접 상황을 가정하고 사용자로부터 제공받는 음성 요소와 음성 내용, 그리고 얼굴에 대한 분석을 수행하고 실제 사람과 비슷한 피드백을 제공하는 면접 보조 로봇 설계 및 구현</w:t>
            </w:r>
          </w:p>
        </w:tc>
      </w:tr>
    </w:tbl>
    <w:p w:rsidR="00000000" w:rsidDel="00000000" w:rsidP="00000000" w:rsidRDefault="00000000" w:rsidRPr="00000000" w14:paraId="000000A8">
      <w:pPr>
        <w:widowControl w:val="1"/>
        <w:jc w:val="left"/>
        <w:rPr>
          <w:b w:val="1"/>
          <w:color w:val="ff0000"/>
        </w:rPr>
      </w:pPr>
      <w:r w:rsidDel="00000000" w:rsidR="00000000" w:rsidRPr="00000000">
        <w:rPr>
          <w:rtl w:val="0"/>
        </w:rPr>
      </w:r>
    </w:p>
    <w:p w:rsidR="00000000" w:rsidDel="00000000" w:rsidP="00000000" w:rsidRDefault="00000000" w:rsidRPr="00000000" w14:paraId="000000A9">
      <w:pPr>
        <w:widowControl w:val="1"/>
        <w:jc w:val="left"/>
        <w:rPr>
          <w:b w:val="1"/>
        </w:rPr>
      </w:pPr>
      <w:r w:rsidDel="00000000" w:rsidR="00000000" w:rsidRPr="00000000">
        <w:br w:type="page"/>
      </w:r>
      <w:r w:rsidDel="00000000" w:rsidR="00000000" w:rsidRPr="00000000">
        <w:rPr>
          <w:b w:val="1"/>
          <w:rtl w:val="0"/>
        </w:rPr>
        <w:t xml:space="preserve">Summary</w:t>
      </w:r>
    </w:p>
    <w:p w:rsidR="00000000" w:rsidDel="00000000" w:rsidP="00000000" w:rsidRDefault="00000000" w:rsidRPr="00000000" w14:paraId="000000AA">
      <w:pPr>
        <w:widowControl w:val="1"/>
        <w:jc w:val="left"/>
        <w:rPr>
          <w:b w:val="1"/>
        </w:rPr>
      </w:pPr>
      <w:r w:rsidDel="00000000" w:rsidR="00000000" w:rsidRPr="00000000">
        <w:rPr>
          <w:b w:val="1"/>
          <w:rtl w:val="0"/>
        </w:rPr>
        <w:t xml:space="preserve">Date:2020/06/21</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2"/>
        <w:gridCol w:w="3513"/>
        <w:gridCol w:w="1578"/>
        <w:gridCol w:w="1733"/>
        <w:tblGridChange w:id="0">
          <w:tblGrid>
            <w:gridCol w:w="2192"/>
            <w:gridCol w:w="3513"/>
            <w:gridCol w:w="1578"/>
            <w:gridCol w:w="1733"/>
          </w:tblGrid>
        </w:tblGridChange>
      </w:tblGrid>
      <w:tr>
        <w:tc>
          <w:tcPr/>
          <w:p w:rsidR="00000000" w:rsidDel="00000000" w:rsidP="00000000" w:rsidRDefault="00000000" w:rsidRPr="00000000" w14:paraId="000000AB">
            <w:pPr>
              <w:widowControl w:val="1"/>
              <w:jc w:val="left"/>
              <w:rPr>
                <w:b w:val="1"/>
              </w:rPr>
            </w:pPr>
            <w:r w:rsidDel="00000000" w:rsidR="00000000" w:rsidRPr="00000000">
              <w:rPr>
                <w:b w:val="1"/>
                <w:rtl w:val="0"/>
              </w:rPr>
              <w:t xml:space="preserve">Course Name</w:t>
            </w:r>
          </w:p>
        </w:tc>
        <w:tc>
          <w:tcPr>
            <w:tcBorders>
              <w:right w:color="000000" w:space="0" w:sz="4" w:val="single"/>
            </w:tcBorders>
          </w:tcPr>
          <w:p w:rsidR="00000000" w:rsidDel="00000000" w:rsidP="00000000" w:rsidRDefault="00000000" w:rsidRPr="00000000" w14:paraId="000000AC">
            <w:pPr>
              <w:widowControl w:val="1"/>
              <w:jc w:val="left"/>
              <w:rPr>
                <w:b w:val="1"/>
              </w:rPr>
            </w:pPr>
            <w:r w:rsidDel="00000000" w:rsidR="00000000" w:rsidRPr="00000000">
              <w:rPr>
                <w:b w:val="1"/>
                <w:rtl w:val="0"/>
              </w:rPr>
              <w:t xml:space="preserve">Capstone design 01</w:t>
            </w:r>
          </w:p>
        </w:tc>
        <w:tc>
          <w:tcPr>
            <w:tcBorders>
              <w:left w:color="000000" w:space="0" w:sz="4" w:val="single"/>
              <w:right w:color="000000" w:space="0" w:sz="4" w:val="single"/>
            </w:tcBorders>
          </w:tcPr>
          <w:p w:rsidR="00000000" w:rsidDel="00000000" w:rsidP="00000000" w:rsidRDefault="00000000" w:rsidRPr="00000000" w14:paraId="000000AD">
            <w:pPr>
              <w:widowControl w:val="1"/>
              <w:jc w:val="left"/>
              <w:rPr>
                <w:b w:val="1"/>
              </w:rPr>
            </w:pPr>
            <w:r w:rsidDel="00000000" w:rsidR="00000000" w:rsidRPr="00000000">
              <w:rPr>
                <w:b w:val="1"/>
                <w:rtl w:val="0"/>
              </w:rPr>
              <w:t xml:space="preserve">Year/Semester</w:t>
            </w:r>
          </w:p>
        </w:tc>
        <w:tc>
          <w:tcPr>
            <w:tcBorders>
              <w:left w:color="000000" w:space="0" w:sz="4" w:val="single"/>
            </w:tcBorders>
          </w:tcPr>
          <w:p w:rsidR="00000000" w:rsidDel="00000000" w:rsidP="00000000" w:rsidRDefault="00000000" w:rsidRPr="00000000" w14:paraId="000000AE">
            <w:pPr>
              <w:widowControl w:val="1"/>
              <w:jc w:val="left"/>
              <w:rPr>
                <w:b w:val="1"/>
              </w:rPr>
            </w:pPr>
            <w:r w:rsidDel="00000000" w:rsidR="00000000" w:rsidRPr="00000000">
              <w:rPr>
                <w:b w:val="1"/>
                <w:rtl w:val="0"/>
              </w:rPr>
              <w:t xml:space="preserve">2020/1</w:t>
            </w:r>
          </w:p>
        </w:tc>
      </w:tr>
      <w:tr>
        <w:trPr>
          <w:trHeight w:val="255" w:hRule="atLeast"/>
        </w:trPr>
        <w:tc>
          <w:tcPr>
            <w:tcBorders>
              <w:bottom w:color="000000" w:space="0" w:sz="4" w:val="single"/>
            </w:tcBorders>
          </w:tcPr>
          <w:p w:rsidR="00000000" w:rsidDel="00000000" w:rsidP="00000000" w:rsidRDefault="00000000" w:rsidRPr="00000000" w14:paraId="000000AF">
            <w:pPr>
              <w:widowControl w:val="1"/>
              <w:jc w:val="left"/>
              <w:rPr>
                <w:b w:val="1"/>
              </w:rPr>
            </w:pPr>
            <w:r w:rsidDel="00000000" w:rsidR="00000000" w:rsidRPr="00000000">
              <w:rPr>
                <w:b w:val="1"/>
                <w:rtl w:val="0"/>
              </w:rPr>
              <w:t xml:space="preserve">Design Title</w:t>
            </w:r>
          </w:p>
        </w:tc>
        <w:tc>
          <w:tcPr>
            <w:gridSpan w:val="3"/>
            <w:tcBorders>
              <w:bottom w:color="000000" w:space="0" w:sz="4" w:val="single"/>
            </w:tcBorders>
          </w:tcPr>
          <w:p w:rsidR="00000000" w:rsidDel="00000000" w:rsidP="00000000" w:rsidRDefault="00000000" w:rsidRPr="00000000" w14:paraId="000000B0">
            <w:pPr>
              <w:widowControl w:val="1"/>
              <w:jc w:val="left"/>
              <w:rPr>
                <w:b w:val="1"/>
              </w:rPr>
            </w:pPr>
            <w:r w:rsidDel="00000000" w:rsidR="00000000" w:rsidRPr="00000000">
              <w:rPr>
                <w:b w:val="1"/>
                <w:rtl w:val="0"/>
              </w:rPr>
              <w:t xml:space="preserve">A Study on the Development of Emotional Expression Robot Head for the Social Interaction between Human and Robot</w:t>
            </w:r>
          </w:p>
          <w:p w:rsidR="00000000" w:rsidDel="00000000" w:rsidP="00000000" w:rsidRDefault="00000000" w:rsidRPr="00000000" w14:paraId="000000B1">
            <w:pPr>
              <w:widowControl w:val="1"/>
              <w:jc w:val="left"/>
              <w:rPr>
                <w:b w:val="1"/>
              </w:rPr>
            </w:pPr>
            <w:r w:rsidDel="00000000" w:rsidR="00000000" w:rsidRPr="00000000">
              <w:rPr>
                <w:b w:val="1"/>
                <w:rtl w:val="0"/>
              </w:rPr>
              <w:t xml:space="preserve">Subtitle: Interview-assistance robot based on backchanneling interaction between humans and robots</w:t>
            </w:r>
          </w:p>
        </w:tc>
      </w:tr>
      <w:tr>
        <w:trPr>
          <w:trHeight w:val="90" w:hRule="atLeast"/>
        </w:trPr>
        <w:tc>
          <w:tcPr>
            <w:tcBorders>
              <w:top w:color="000000" w:space="0" w:sz="4" w:val="single"/>
            </w:tcBorders>
          </w:tcPr>
          <w:p w:rsidR="00000000" w:rsidDel="00000000" w:rsidP="00000000" w:rsidRDefault="00000000" w:rsidRPr="00000000" w14:paraId="000000B4">
            <w:pPr>
              <w:jc w:val="left"/>
              <w:rPr>
                <w:b w:val="1"/>
              </w:rPr>
            </w:pPr>
            <w:r w:rsidDel="00000000" w:rsidR="00000000" w:rsidRPr="00000000">
              <w:rPr>
                <w:b w:val="1"/>
                <w:rtl w:val="0"/>
              </w:rPr>
              <w:t xml:space="preserve">Keywords</w:t>
            </w:r>
          </w:p>
        </w:tc>
        <w:tc>
          <w:tcPr>
            <w:gridSpan w:val="3"/>
            <w:tcBorders>
              <w:top w:color="000000" w:space="0" w:sz="4" w:val="single"/>
            </w:tcBorders>
          </w:tcPr>
          <w:p w:rsidR="00000000" w:rsidDel="00000000" w:rsidP="00000000" w:rsidRDefault="00000000" w:rsidRPr="00000000" w14:paraId="000000B5">
            <w:pPr>
              <w:widowControl w:val="1"/>
              <w:jc w:val="left"/>
              <w:rPr>
                <w:b w:val="1"/>
              </w:rPr>
            </w:pPr>
            <w:r w:rsidDel="00000000" w:rsidR="00000000" w:rsidRPr="00000000">
              <w:rPr>
                <w:b w:val="1"/>
                <w:rtl w:val="0"/>
              </w:rPr>
              <w:t xml:space="preserve">Interaction, Robot,Backchanneling Interaction</w:t>
            </w:r>
          </w:p>
        </w:tc>
      </w:tr>
      <w:tr>
        <w:tc>
          <w:tcPr/>
          <w:p w:rsidR="00000000" w:rsidDel="00000000" w:rsidP="00000000" w:rsidRDefault="00000000" w:rsidRPr="00000000" w14:paraId="000000B8">
            <w:pPr>
              <w:widowControl w:val="1"/>
              <w:jc w:val="left"/>
              <w:rPr>
                <w:b w:val="1"/>
              </w:rPr>
            </w:pPr>
            <w:r w:rsidDel="00000000" w:rsidR="00000000" w:rsidRPr="00000000">
              <w:rPr>
                <w:b w:val="1"/>
                <w:rtl w:val="0"/>
              </w:rPr>
              <w:t xml:space="preserve">Designers (students)</w:t>
            </w:r>
          </w:p>
        </w:tc>
        <w:tc>
          <w:tcPr>
            <w:gridSpan w:val="3"/>
          </w:tcPr>
          <w:p w:rsidR="00000000" w:rsidDel="00000000" w:rsidP="00000000" w:rsidRDefault="00000000" w:rsidRPr="00000000" w14:paraId="000000B9">
            <w:pPr>
              <w:widowControl w:val="1"/>
              <w:jc w:val="left"/>
              <w:rPr>
                <w:b w:val="1"/>
              </w:rPr>
            </w:pPr>
            <w:r w:rsidDel="00000000" w:rsidR="00000000" w:rsidRPr="00000000">
              <w:rPr>
                <w:b w:val="1"/>
                <w:rtl w:val="0"/>
              </w:rPr>
              <w:t xml:space="preserve">Kwak Yeong Hye, Lee Chae Eun, Lee Hyeok In </w:t>
            </w:r>
          </w:p>
        </w:tc>
      </w:tr>
      <w:tr>
        <w:tc>
          <w:tcPr/>
          <w:p w:rsidR="00000000" w:rsidDel="00000000" w:rsidP="00000000" w:rsidRDefault="00000000" w:rsidRPr="00000000" w14:paraId="000000BC">
            <w:pPr>
              <w:widowControl w:val="1"/>
              <w:jc w:val="left"/>
              <w:rPr>
                <w:b w:val="1"/>
              </w:rPr>
            </w:pPr>
            <w:r w:rsidDel="00000000" w:rsidR="00000000" w:rsidRPr="00000000">
              <w:rPr>
                <w:b w:val="1"/>
                <w:rtl w:val="0"/>
              </w:rPr>
              <w:t xml:space="preserve">Advisor(s)</w:t>
            </w:r>
          </w:p>
        </w:tc>
        <w:tc>
          <w:tcPr>
            <w:gridSpan w:val="3"/>
          </w:tcPr>
          <w:p w:rsidR="00000000" w:rsidDel="00000000" w:rsidP="00000000" w:rsidRDefault="00000000" w:rsidRPr="00000000" w14:paraId="000000BD">
            <w:pPr>
              <w:widowControl w:val="1"/>
              <w:jc w:val="left"/>
              <w:rPr>
                <w:b w:val="1"/>
              </w:rPr>
            </w:pPr>
            <w:r w:rsidDel="00000000" w:rsidR="00000000" w:rsidRPr="00000000">
              <w:rPr>
                <w:b w:val="1"/>
                <w:rtl w:val="0"/>
              </w:rPr>
              <w:t xml:space="preserve">Lee Won Hyung, Park Jong Keon</w:t>
            </w:r>
          </w:p>
        </w:tc>
      </w:tr>
      <w:tr>
        <w:tc>
          <w:tcPr/>
          <w:p w:rsidR="00000000" w:rsidDel="00000000" w:rsidP="00000000" w:rsidRDefault="00000000" w:rsidRPr="00000000" w14:paraId="000000C0">
            <w:pPr>
              <w:widowControl w:val="1"/>
              <w:jc w:val="left"/>
              <w:rPr>
                <w:b w:val="1"/>
              </w:rPr>
            </w:pPr>
            <w:r w:rsidDel="00000000" w:rsidR="00000000" w:rsidRPr="00000000">
              <w:rPr>
                <w:b w:val="1"/>
                <w:rtl w:val="0"/>
              </w:rPr>
              <w:t xml:space="preserve">Design Problem Definition</w:t>
            </w:r>
          </w:p>
        </w:tc>
        <w:tc>
          <w:tcPr>
            <w:gridSpan w:val="3"/>
          </w:tcPr>
          <w:p w:rsidR="00000000" w:rsidDel="00000000" w:rsidP="00000000" w:rsidRDefault="00000000" w:rsidRPr="00000000" w14:paraId="000000C1">
            <w:pPr>
              <w:widowControl w:val="1"/>
              <w:jc w:val="left"/>
              <w:rPr>
                <w:b w:val="1"/>
              </w:rPr>
            </w:pPr>
            <w:r w:rsidDel="00000000" w:rsidR="00000000" w:rsidRPr="00000000">
              <w:rPr>
                <w:b w:val="1"/>
                <w:rtl w:val="0"/>
              </w:rPr>
              <w:t xml:space="preserve">Today, modern people must be able to articulate their opinions in a coherent manner, and this is one of the essential virtues of importance.</w:t>
            </w:r>
          </w:p>
          <w:p w:rsidR="00000000" w:rsidDel="00000000" w:rsidP="00000000" w:rsidRDefault="00000000" w:rsidRPr="00000000" w14:paraId="000000C2">
            <w:pPr>
              <w:widowControl w:val="1"/>
              <w:jc w:val="left"/>
              <w:rPr>
                <w:b w:val="1"/>
              </w:rPr>
            </w:pPr>
            <w:r w:rsidDel="00000000" w:rsidR="00000000" w:rsidRPr="00000000">
              <w:rPr>
                <w:b w:val="1"/>
                <w:rtl w:val="0"/>
              </w:rPr>
              <w:t xml:space="preserve">In particular, the importance of interviews in the job market is becoming more emphasized than in documents.</w:t>
            </w:r>
          </w:p>
          <w:p w:rsidR="00000000" w:rsidDel="00000000" w:rsidP="00000000" w:rsidRDefault="00000000" w:rsidRPr="00000000" w14:paraId="000000C3">
            <w:pPr>
              <w:widowControl w:val="1"/>
              <w:jc w:val="left"/>
              <w:rPr>
                <w:b w:val="1"/>
              </w:rPr>
            </w:pPr>
            <w:r w:rsidDel="00000000" w:rsidR="00000000" w:rsidRPr="00000000">
              <w:rPr>
                <w:b w:val="1"/>
                <w:rtl w:val="0"/>
              </w:rPr>
              <w:t xml:space="preserve">Therefore, we want to design interview-assisted robots that focus on natural interactions, along with the growing demand for service robots, to provide services that allow users to prepare for interviews anytime, anywhere. </w:t>
            </w:r>
          </w:p>
          <w:p w:rsidR="00000000" w:rsidDel="00000000" w:rsidP="00000000" w:rsidRDefault="00000000" w:rsidRPr="00000000" w14:paraId="000000C4">
            <w:pPr>
              <w:widowControl w:val="1"/>
              <w:jc w:val="left"/>
              <w:rPr>
                <w:b w:val="1"/>
              </w:rPr>
            </w:pPr>
            <w:r w:rsidDel="00000000" w:rsidR="00000000" w:rsidRPr="00000000">
              <w:rPr>
                <w:b w:val="1"/>
                <w:rtl w:val="0"/>
              </w:rPr>
              <w:t xml:space="preserve">Our goal is to help users train their attitude  and provide feedback through systematic analysis so that they can effectively prepare for working-level interviews in unexpected situations.</w:t>
            </w:r>
          </w:p>
        </w:tc>
      </w:tr>
      <w:tr>
        <w:tc>
          <w:tcPr/>
          <w:p w:rsidR="00000000" w:rsidDel="00000000" w:rsidP="00000000" w:rsidRDefault="00000000" w:rsidRPr="00000000" w14:paraId="000000C7">
            <w:pPr>
              <w:widowControl w:val="1"/>
              <w:jc w:val="left"/>
              <w:rPr>
                <w:b w:val="1"/>
              </w:rPr>
            </w:pPr>
            <w:r w:rsidDel="00000000" w:rsidR="00000000" w:rsidRPr="00000000">
              <w:rPr>
                <w:b w:val="1"/>
                <w:rtl w:val="0"/>
              </w:rPr>
              <w:t xml:space="preserve">Design Constraints</w:t>
            </w:r>
          </w:p>
        </w:tc>
        <w:tc>
          <w:tcPr>
            <w:gridSpan w:val="3"/>
          </w:tcPr>
          <w:p w:rsidR="00000000" w:rsidDel="00000000" w:rsidP="00000000" w:rsidRDefault="00000000" w:rsidRPr="00000000" w14:paraId="000000C8">
            <w:pPr>
              <w:widowControl w:val="1"/>
              <w:jc w:val="left"/>
              <w:rPr>
                <w:b w:val="1"/>
              </w:rPr>
            </w:pPr>
            <w:r w:rsidDel="00000000" w:rsidR="00000000" w:rsidRPr="00000000">
              <w:rPr>
                <w:b w:val="1"/>
                <w:rtl w:val="0"/>
              </w:rPr>
              <w:t xml:space="preserve">Robot must use public language.</w:t>
            </w:r>
          </w:p>
          <w:p w:rsidR="00000000" w:rsidDel="00000000" w:rsidP="00000000" w:rsidRDefault="00000000" w:rsidRPr="00000000" w14:paraId="000000C9">
            <w:pPr>
              <w:widowControl w:val="1"/>
              <w:jc w:val="left"/>
              <w:rPr>
                <w:b w:val="1"/>
              </w:rPr>
            </w:pPr>
            <w:r w:rsidDel="00000000" w:rsidR="00000000" w:rsidRPr="00000000">
              <w:rPr>
                <w:b w:val="1"/>
                <w:rtl w:val="0"/>
              </w:rPr>
              <w:t xml:space="preserve">Robots should provide questions that are realistically used in interviews.</w:t>
            </w:r>
          </w:p>
          <w:p w:rsidR="00000000" w:rsidDel="00000000" w:rsidP="00000000" w:rsidRDefault="00000000" w:rsidRPr="00000000" w14:paraId="000000CA">
            <w:pPr>
              <w:widowControl w:val="1"/>
              <w:jc w:val="left"/>
              <w:rPr>
                <w:b w:val="1"/>
              </w:rPr>
            </w:pPr>
            <w:r w:rsidDel="00000000" w:rsidR="00000000" w:rsidRPr="00000000">
              <w:rPr>
                <w:rFonts w:ascii="Microsoft Yahei" w:cs="Microsoft Yahei" w:eastAsia="Microsoft Yahei" w:hAnsi="Microsoft Yahei"/>
                <w:b w:val="1"/>
                <w:shd w:fill="fdfdfd" w:val="clear"/>
                <w:rtl w:val="0"/>
              </w:rPr>
              <w:t xml:space="preserve">Users should be in a space with less noise impact for smooth speech recognition.</w:t>
            </w:r>
            <w:r w:rsidDel="00000000" w:rsidR="00000000" w:rsidRPr="00000000">
              <w:rPr>
                <w:rtl w:val="0"/>
              </w:rPr>
            </w:r>
          </w:p>
        </w:tc>
      </w:tr>
      <w:tr>
        <w:trPr>
          <w:trHeight w:val="255" w:hRule="atLeast"/>
        </w:trPr>
        <w:tc>
          <w:tcPr>
            <w:tcBorders>
              <w:bottom w:color="000000" w:space="0" w:sz="4" w:val="single"/>
            </w:tcBorders>
          </w:tcPr>
          <w:p w:rsidR="00000000" w:rsidDel="00000000" w:rsidP="00000000" w:rsidRDefault="00000000" w:rsidRPr="00000000" w14:paraId="000000CD">
            <w:pPr>
              <w:widowControl w:val="1"/>
              <w:jc w:val="left"/>
              <w:rPr>
                <w:b w:val="1"/>
              </w:rPr>
            </w:pPr>
            <w:r w:rsidDel="00000000" w:rsidR="00000000" w:rsidRPr="00000000">
              <w:rPr>
                <w:b w:val="1"/>
                <w:rtl w:val="0"/>
              </w:rPr>
              <w:t xml:space="preserve">Design Objectives</w:t>
            </w:r>
          </w:p>
        </w:tc>
        <w:tc>
          <w:tcPr>
            <w:gridSpan w:val="3"/>
            <w:tcBorders>
              <w:bottom w:color="000000" w:space="0" w:sz="4" w:val="single"/>
            </w:tcBorders>
          </w:tcPr>
          <w:p w:rsidR="00000000" w:rsidDel="00000000" w:rsidP="00000000" w:rsidRDefault="00000000" w:rsidRPr="00000000" w14:paraId="000000CE">
            <w:pPr>
              <w:widowControl w:val="1"/>
              <w:jc w:val="left"/>
              <w:rPr>
                <w:b w:val="1"/>
              </w:rPr>
            </w:pPr>
            <w:r w:rsidDel="00000000" w:rsidR="00000000" w:rsidRPr="00000000">
              <w:rPr>
                <w:b w:val="1"/>
                <w:rtl w:val="0"/>
              </w:rPr>
              <w:t xml:space="preserve">Robot should be designed to analyze inputs from users and provide appropriate feedback.</w:t>
            </w:r>
          </w:p>
        </w:tc>
      </w:tr>
      <w:tr>
        <w:trPr>
          <w:trHeight w:val="1803" w:hRule="atLeast"/>
        </w:trPr>
        <w:tc>
          <w:tcPr>
            <w:tcBorders>
              <w:top w:color="000000" w:space="0" w:sz="4" w:val="single"/>
              <w:bottom w:color="000000" w:space="0" w:sz="4" w:val="single"/>
            </w:tcBorders>
          </w:tcPr>
          <w:p w:rsidR="00000000" w:rsidDel="00000000" w:rsidP="00000000" w:rsidRDefault="00000000" w:rsidRPr="00000000" w14:paraId="000000D2">
            <w:pPr>
              <w:jc w:val="left"/>
              <w:rPr>
                <w:b w:val="1"/>
              </w:rPr>
            </w:pPr>
            <w:r w:rsidDel="00000000" w:rsidR="00000000" w:rsidRPr="00000000">
              <w:rPr>
                <w:b w:val="1"/>
                <w:rtl w:val="0"/>
              </w:rPr>
              <w:t xml:space="preserve">Deliverables</w:t>
            </w:r>
          </w:p>
        </w:tc>
        <w:tc>
          <w:tcPr>
            <w:gridSpan w:val="3"/>
            <w:tcBorders>
              <w:top w:color="000000" w:space="0" w:sz="4" w:val="single"/>
              <w:bottom w:color="000000" w:space="0" w:sz="4" w:val="single"/>
            </w:tcBorders>
          </w:tcPr>
          <w:p w:rsidR="00000000" w:rsidDel="00000000" w:rsidP="00000000" w:rsidRDefault="00000000" w:rsidRPr="00000000" w14:paraId="000000D3">
            <w:pPr>
              <w:widowControl w:val="1"/>
              <w:jc w:val="left"/>
              <w:rPr>
                <w:b w:val="1"/>
              </w:rPr>
            </w:pPr>
            <w:r w:rsidDel="00000000" w:rsidR="00000000" w:rsidRPr="00000000">
              <w:rPr>
                <w:b w:val="1"/>
                <w:rtl w:val="0"/>
              </w:rPr>
              <w:t xml:space="preserve">Interview assistance robot that analyzes the facial expressions and voices of users inputted through cameras and microphones and expresses them as Backchanneling Motion (using neck, arm, and joint modules designed to move naturally) of robots similar to actual human responses to help users give and receive more lively feedback.</w:t>
            </w:r>
          </w:p>
        </w:tc>
      </w:tr>
      <w:tr>
        <w:trPr>
          <w:trHeight w:val="2505" w:hRule="atLeast"/>
        </w:trPr>
        <w:tc>
          <w:tcPr>
            <w:tcBorders>
              <w:top w:color="000000" w:space="0" w:sz="4" w:val="single"/>
            </w:tcBorders>
          </w:tcPr>
          <w:p w:rsidR="00000000" w:rsidDel="00000000" w:rsidP="00000000" w:rsidRDefault="00000000" w:rsidRPr="00000000" w14:paraId="000000D6">
            <w:pPr>
              <w:jc w:val="left"/>
              <w:rPr>
                <w:b w:val="1"/>
              </w:rPr>
            </w:pPr>
            <w:r w:rsidDel="00000000" w:rsidR="00000000" w:rsidRPr="00000000">
              <w:rPr>
                <w:b w:val="1"/>
                <w:rtl w:val="0"/>
              </w:rPr>
              <w:t xml:space="preserve">Extended Abstracts</w:t>
            </w:r>
          </w:p>
        </w:tc>
        <w:tc>
          <w:tcPr>
            <w:gridSpan w:val="3"/>
            <w:tcBorders>
              <w:top w:color="000000" w:space="0" w:sz="4" w:val="single"/>
            </w:tcBorders>
          </w:tcPr>
          <w:p w:rsidR="00000000" w:rsidDel="00000000" w:rsidP="00000000" w:rsidRDefault="00000000" w:rsidRPr="00000000" w14:paraId="000000D7">
            <w:pPr>
              <w:widowControl w:val="1"/>
              <w:jc w:val="left"/>
              <w:rPr>
                <w:b w:val="1"/>
              </w:rPr>
            </w:pPr>
            <w:r w:rsidDel="00000000" w:rsidR="00000000" w:rsidRPr="00000000">
              <w:rPr>
                <w:rFonts w:ascii="Microsoft Yahei" w:cs="Microsoft Yahei" w:eastAsia="Microsoft Yahei" w:hAnsi="Microsoft Yahei"/>
                <w:b w:val="1"/>
                <w:shd w:fill="fdfdfd" w:val="clear"/>
                <w:rtl w:val="0"/>
              </w:rPr>
              <w:t xml:space="preserve">Design and implement an interview-assisted robot that assumes the interview situation, performs analysis of voice elements, voice content, and face, and provides feedback similar to that of a real person.</w:t>
            </w:r>
            <w:r w:rsidDel="00000000" w:rsidR="00000000" w:rsidRPr="00000000">
              <w:rPr>
                <w:rtl w:val="0"/>
              </w:rPr>
            </w:r>
          </w:p>
        </w:tc>
      </w:tr>
    </w:tbl>
    <w:p w:rsidR="00000000" w:rsidDel="00000000" w:rsidP="00000000" w:rsidRDefault="00000000" w:rsidRPr="00000000" w14:paraId="000000DA">
      <w:pPr>
        <w:widowControl w:val="1"/>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D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995" w:right="0" w:hanging="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Level Descriptor (문제수준 설명)</w:t>
      </w:r>
    </w:p>
    <w:p w:rsidR="00000000" w:rsidDel="00000000" w:rsidP="00000000" w:rsidRDefault="00000000" w:rsidRPr="00000000" w14:paraId="000000DC">
      <w:pPr>
        <w:rPr>
          <w:i w:val="1"/>
          <w:color w:val="ff0000"/>
        </w:rPr>
      </w:pPr>
      <w:r w:rsidDel="00000000" w:rsidR="00000000" w:rsidRPr="00000000">
        <w:rPr>
          <w:rtl w:val="0"/>
        </w:rPr>
      </w:r>
    </w:p>
    <w:p w:rsidR="00000000" w:rsidDel="00000000" w:rsidP="00000000" w:rsidRDefault="00000000" w:rsidRPr="00000000" w14:paraId="000000DD">
      <w:pPr>
        <w:rPr>
          <w:i w:val="1"/>
          <w:color w:val="ff0000"/>
        </w:rPr>
      </w:pPr>
      <w:r w:rsidDel="00000000" w:rsidR="00000000" w:rsidRPr="00000000">
        <w:rPr>
          <w:rtl w:val="0"/>
        </w:rPr>
      </w:r>
    </w:p>
    <w:tbl>
      <w:tblPr>
        <w:tblStyle w:val="Table5"/>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
        <w:gridCol w:w="1984"/>
        <w:gridCol w:w="5812"/>
        <w:gridCol w:w="850"/>
        <w:tblGridChange w:id="0">
          <w:tblGrid>
            <w:gridCol w:w="421"/>
            <w:gridCol w:w="1984"/>
            <w:gridCol w:w="5812"/>
            <w:gridCol w:w="850"/>
          </w:tblGrid>
        </w:tblGridChange>
      </w:tblGrid>
      <w:tr>
        <w:trPr>
          <w:trHeight w:val="409" w:hRule="atLeast"/>
        </w:trPr>
        <w:tc>
          <w:tcPr>
            <w:vMerge w:val="restart"/>
            <w:vAlign w:val="center"/>
          </w:tcPr>
          <w:p w:rsidR="00000000" w:rsidDel="00000000" w:rsidP="00000000" w:rsidRDefault="00000000" w:rsidRPr="00000000" w14:paraId="000000DE">
            <w:pPr>
              <w:jc w:val="center"/>
              <w:rPr/>
            </w:pPr>
            <w:r w:rsidDel="00000000" w:rsidR="00000000" w:rsidRPr="00000000">
              <w:rPr>
                <w:rtl w:val="0"/>
              </w:rPr>
              <w:t xml:space="preserve">번호</w:t>
            </w:r>
          </w:p>
        </w:tc>
        <w:tc>
          <w:tcPr>
            <w:vMerge w:val="restart"/>
            <w:vAlign w:val="center"/>
          </w:tcPr>
          <w:p w:rsidR="00000000" w:rsidDel="00000000" w:rsidP="00000000" w:rsidRDefault="00000000" w:rsidRPr="00000000" w14:paraId="000000DF">
            <w:pPr>
              <w:jc w:val="center"/>
              <w:rPr>
                <w:b w:val="1"/>
              </w:rPr>
            </w:pPr>
            <w:r w:rsidDel="00000000" w:rsidR="00000000" w:rsidRPr="00000000">
              <w:rPr>
                <w:b w:val="1"/>
                <w:rtl w:val="0"/>
              </w:rPr>
              <w:t xml:space="preserve">문제의 속성</w:t>
            </w:r>
          </w:p>
        </w:tc>
        <w:tc>
          <w:tcPr>
            <w:vAlign w:val="center"/>
          </w:tcPr>
          <w:p w:rsidR="00000000" w:rsidDel="00000000" w:rsidP="00000000" w:rsidRDefault="00000000" w:rsidRPr="00000000" w14:paraId="000000E0">
            <w:pPr>
              <w:jc w:val="center"/>
              <w:rPr>
                <w:b w:val="1"/>
              </w:rPr>
            </w:pPr>
            <w:r w:rsidDel="00000000" w:rsidR="00000000" w:rsidRPr="00000000">
              <w:rPr>
                <w:b w:val="1"/>
                <w:rtl w:val="0"/>
              </w:rPr>
              <w:t xml:space="preserve">문제수준 설명</w:t>
            </w:r>
          </w:p>
        </w:tc>
        <w:tc>
          <w:tcPr>
            <w:vMerge w:val="restart"/>
            <w:vAlign w:val="center"/>
          </w:tcPr>
          <w:p w:rsidR="00000000" w:rsidDel="00000000" w:rsidP="00000000" w:rsidRDefault="00000000" w:rsidRPr="00000000" w14:paraId="000000E1">
            <w:pPr>
              <w:jc w:val="center"/>
              <w:rPr>
                <w:b w:val="1"/>
              </w:rPr>
            </w:pPr>
            <w:r w:rsidDel="00000000" w:rsidR="00000000" w:rsidRPr="00000000">
              <w:rPr>
                <w:b w:val="1"/>
                <w:rtl w:val="0"/>
              </w:rPr>
              <w:t xml:space="preserve">체크란</w:t>
            </w:r>
          </w:p>
        </w:tc>
      </w:tr>
      <w:tr>
        <w:trPr>
          <w:trHeight w:val="836" w:hRule="atLeast"/>
        </w:trPr>
        <w:tc>
          <w:tcPr>
            <w:vMerge w:val="continue"/>
            <w:vAlign w:val="cente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vAlign w:val="cente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4">
            <w:pPr>
              <w:rPr>
                <w:b w:val="1"/>
              </w:rPr>
            </w:pPr>
            <w:r w:rsidDel="00000000" w:rsidR="00000000" w:rsidRPr="00000000">
              <w:rPr>
                <w:b w:val="1"/>
                <w:rtl w:val="0"/>
              </w:rPr>
              <w:t xml:space="preserve">컴퓨팅 문제란 아래 속성들 중 </w:t>
            </w:r>
            <w:r w:rsidDel="00000000" w:rsidR="00000000" w:rsidRPr="00000000">
              <w:rPr>
                <w:b w:val="1"/>
                <w:u w:val="single"/>
                <w:rtl w:val="0"/>
              </w:rPr>
              <w:t xml:space="preserve">일부</w:t>
            </w:r>
            <w:r w:rsidDel="00000000" w:rsidR="00000000" w:rsidRPr="00000000">
              <w:rPr>
                <w:b w:val="1"/>
                <w:rtl w:val="0"/>
              </w:rPr>
              <w:t xml:space="preserve"> 또는 전부를 갖는 컴퓨팅 문제이다.</w:t>
            </w:r>
          </w:p>
        </w:tc>
        <w:tc>
          <w:tcPr>
            <w:vMerge w:val="continue"/>
            <w:vAlign w:val="cente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836" w:hRule="atLeast"/>
        </w:trPr>
        <w:tc>
          <w:tcPr>
            <w:vAlign w:val="center"/>
          </w:tcPr>
          <w:p w:rsidR="00000000" w:rsidDel="00000000" w:rsidP="00000000" w:rsidRDefault="00000000" w:rsidRPr="00000000" w14:paraId="000000E6">
            <w:pPr>
              <w:jc w:val="center"/>
              <w:rPr/>
            </w:pPr>
            <w:r w:rsidDel="00000000" w:rsidR="00000000" w:rsidRPr="00000000">
              <w:rPr>
                <w:rtl w:val="0"/>
              </w:rPr>
              <w:t xml:space="preserve">1</w:t>
            </w:r>
          </w:p>
        </w:tc>
        <w:tc>
          <w:tcPr>
            <w:vAlign w:val="center"/>
          </w:tcPr>
          <w:p w:rsidR="00000000" w:rsidDel="00000000" w:rsidP="00000000" w:rsidRDefault="00000000" w:rsidRPr="00000000" w14:paraId="000000E7">
            <w:pPr>
              <w:jc w:val="center"/>
              <w:rPr>
                <w:b w:val="1"/>
              </w:rPr>
            </w:pPr>
            <w:r w:rsidDel="00000000" w:rsidR="00000000" w:rsidRPr="00000000">
              <w:rPr>
                <w:b w:val="1"/>
                <w:rtl w:val="0"/>
              </w:rPr>
              <w:t xml:space="preserve">상충되는</w:t>
            </w:r>
          </w:p>
          <w:p w:rsidR="00000000" w:rsidDel="00000000" w:rsidP="00000000" w:rsidRDefault="00000000" w:rsidRPr="00000000" w14:paraId="000000E8">
            <w:pPr>
              <w:jc w:val="center"/>
              <w:rPr>
                <w:b w:val="1"/>
              </w:rPr>
            </w:pPr>
            <w:r w:rsidDel="00000000" w:rsidR="00000000" w:rsidRPr="00000000">
              <w:rPr>
                <w:b w:val="1"/>
                <w:rtl w:val="0"/>
              </w:rPr>
              <w:t xml:space="preserve">요건의 범위</w:t>
            </w:r>
          </w:p>
        </w:tc>
        <w:tc>
          <w:tcPr>
            <w:vAlign w:val="center"/>
          </w:tcPr>
          <w:p w:rsidR="00000000" w:rsidDel="00000000" w:rsidP="00000000" w:rsidRDefault="00000000" w:rsidRPr="00000000" w14:paraId="000000E9">
            <w:pPr>
              <w:rPr/>
            </w:pPr>
            <w:r w:rsidDel="00000000" w:rsidR="00000000" w:rsidRPr="00000000">
              <w:rPr>
                <w:rtl w:val="0"/>
              </w:rPr>
              <w:t xml:space="preserve">상충되는 기술적, 컴퓨팅적 요건과 그 외 다른 상충적 요건을 포함한다.</w:t>
            </w:r>
          </w:p>
        </w:tc>
        <w:tc>
          <w:tcPr/>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1246" w:hRule="atLeast"/>
        </w:trPr>
        <w:tc>
          <w:tcPr>
            <w:vAlign w:val="center"/>
          </w:tcPr>
          <w:p w:rsidR="00000000" w:rsidDel="00000000" w:rsidP="00000000" w:rsidRDefault="00000000" w:rsidRPr="00000000" w14:paraId="000000EC">
            <w:pPr>
              <w:jc w:val="center"/>
              <w:rPr/>
            </w:pPr>
            <w:r w:rsidDel="00000000" w:rsidR="00000000" w:rsidRPr="00000000">
              <w:rPr>
                <w:rtl w:val="0"/>
              </w:rPr>
              <w:t xml:space="preserve">2</w:t>
            </w:r>
          </w:p>
        </w:tc>
        <w:tc>
          <w:tcPr>
            <w:vAlign w:val="center"/>
          </w:tcPr>
          <w:p w:rsidR="00000000" w:rsidDel="00000000" w:rsidP="00000000" w:rsidRDefault="00000000" w:rsidRPr="00000000" w14:paraId="000000ED">
            <w:pPr>
              <w:jc w:val="center"/>
              <w:rPr>
                <w:b w:val="1"/>
              </w:rPr>
            </w:pPr>
            <w:r w:rsidDel="00000000" w:rsidR="00000000" w:rsidRPr="00000000">
              <w:rPr>
                <w:b w:val="1"/>
                <w:rtl w:val="0"/>
              </w:rPr>
              <w:t xml:space="preserve">요구되는</w:t>
            </w:r>
          </w:p>
          <w:p w:rsidR="00000000" w:rsidDel="00000000" w:rsidP="00000000" w:rsidRDefault="00000000" w:rsidRPr="00000000" w14:paraId="000000EE">
            <w:pPr>
              <w:jc w:val="center"/>
              <w:rPr>
                <w:b w:val="1"/>
              </w:rPr>
            </w:pPr>
            <w:r w:rsidDel="00000000" w:rsidR="00000000" w:rsidRPr="00000000">
              <w:rPr>
                <w:b w:val="1"/>
                <w:rtl w:val="0"/>
              </w:rPr>
              <w:t xml:space="preserve">분석의 깊이</w:t>
            </w:r>
          </w:p>
        </w:tc>
        <w:tc>
          <w:tcPr>
            <w:vAlign w:val="center"/>
          </w:tcPr>
          <w:p w:rsidR="00000000" w:rsidDel="00000000" w:rsidP="00000000" w:rsidRDefault="00000000" w:rsidRPr="00000000" w14:paraId="000000EF">
            <w:pPr>
              <w:rPr/>
            </w:pPr>
            <w:r w:rsidDel="00000000" w:rsidR="00000000" w:rsidRPr="00000000">
              <w:rPr>
                <w:rtl w:val="0"/>
              </w:rPr>
              <w:t xml:space="preserve">명백한 해답이 없으며, 적절한 추상적인 모델을 수립하기 위해 개념적인 사고와 독창적인 분석을 요구한다.</w:t>
            </w:r>
          </w:p>
        </w:tc>
        <w:tc>
          <w:tcPr/>
          <w:p w:rsidR="00000000" w:rsidDel="00000000" w:rsidP="00000000" w:rsidRDefault="00000000" w:rsidRPr="00000000" w14:paraId="000000F0">
            <w:pPr>
              <w:rPr>
                <w:rFonts w:ascii="Arial" w:cs="Arial" w:eastAsia="Arial" w:hAnsi="Arial"/>
              </w:rPr>
            </w:pPr>
            <w:r w:rsidDel="00000000" w:rsidR="00000000" w:rsidRPr="00000000">
              <w:rPr>
                <w:rtl w:val="0"/>
              </w:rPr>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1230" w:hRule="atLeast"/>
        </w:trPr>
        <w:tc>
          <w:tcPr>
            <w:vAlign w:val="center"/>
          </w:tcPr>
          <w:p w:rsidR="00000000" w:rsidDel="00000000" w:rsidP="00000000" w:rsidRDefault="00000000" w:rsidRPr="00000000" w14:paraId="000000F3">
            <w:pPr>
              <w:jc w:val="center"/>
              <w:rPr/>
            </w:pPr>
            <w:r w:rsidDel="00000000" w:rsidR="00000000" w:rsidRPr="00000000">
              <w:rPr>
                <w:rtl w:val="0"/>
              </w:rPr>
              <w:t xml:space="preserve">3</w:t>
            </w:r>
          </w:p>
        </w:tc>
        <w:tc>
          <w:tcPr>
            <w:vAlign w:val="center"/>
          </w:tcPr>
          <w:p w:rsidR="00000000" w:rsidDel="00000000" w:rsidP="00000000" w:rsidRDefault="00000000" w:rsidRPr="00000000" w14:paraId="000000F4">
            <w:pPr>
              <w:jc w:val="center"/>
              <w:rPr>
                <w:b w:val="1"/>
              </w:rPr>
            </w:pPr>
            <w:r w:rsidDel="00000000" w:rsidR="00000000" w:rsidRPr="00000000">
              <w:rPr>
                <w:b w:val="1"/>
                <w:rtl w:val="0"/>
              </w:rPr>
              <w:t xml:space="preserve">요구되는</w:t>
            </w:r>
          </w:p>
          <w:p w:rsidR="00000000" w:rsidDel="00000000" w:rsidP="00000000" w:rsidRDefault="00000000" w:rsidRPr="00000000" w14:paraId="000000F5">
            <w:pPr>
              <w:jc w:val="center"/>
              <w:rPr>
                <w:b w:val="1"/>
              </w:rPr>
            </w:pPr>
            <w:r w:rsidDel="00000000" w:rsidR="00000000" w:rsidRPr="00000000">
              <w:rPr>
                <w:b w:val="1"/>
                <w:rtl w:val="0"/>
              </w:rPr>
              <w:t xml:space="preserve">지식의 깊이</w:t>
            </w:r>
          </w:p>
        </w:tc>
        <w:tc>
          <w:tcPr>
            <w:vAlign w:val="center"/>
          </w:tcPr>
          <w:p w:rsidR="00000000" w:rsidDel="00000000" w:rsidP="00000000" w:rsidRDefault="00000000" w:rsidRPr="00000000" w14:paraId="000000F6">
            <w:pPr>
              <w:rPr/>
            </w:pPr>
            <w:r w:rsidDel="00000000" w:rsidR="00000000" w:rsidRPr="00000000">
              <w:rPr>
                <w:rtl w:val="0"/>
              </w:rPr>
              <w:t xml:space="preserve">교과과정을 통해 습득한, 깊이 있는 컴퓨팅 지식 또는 특정 분야의 지식 그리고 확립된 이론에 근거한 분석적인 방법이 사용된다.</w:t>
            </w:r>
          </w:p>
        </w:tc>
        <w:tc>
          <w:tcPr/>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p>
        </w:tc>
      </w:tr>
      <w:tr>
        <w:trPr>
          <w:trHeight w:val="409" w:hRule="atLeast"/>
        </w:trPr>
        <w:tc>
          <w:tcPr>
            <w:vAlign w:val="center"/>
          </w:tcPr>
          <w:p w:rsidR="00000000" w:rsidDel="00000000" w:rsidP="00000000" w:rsidRDefault="00000000" w:rsidRPr="00000000" w14:paraId="000000FA">
            <w:pPr>
              <w:jc w:val="center"/>
              <w:rPr/>
            </w:pPr>
            <w:r w:rsidDel="00000000" w:rsidR="00000000" w:rsidRPr="00000000">
              <w:rPr>
                <w:rtl w:val="0"/>
              </w:rPr>
              <w:t xml:space="preserve">4</w:t>
            </w:r>
          </w:p>
        </w:tc>
        <w:tc>
          <w:tcPr>
            <w:vAlign w:val="center"/>
          </w:tcPr>
          <w:p w:rsidR="00000000" w:rsidDel="00000000" w:rsidP="00000000" w:rsidRDefault="00000000" w:rsidRPr="00000000" w14:paraId="000000FB">
            <w:pPr>
              <w:jc w:val="center"/>
              <w:rPr>
                <w:b w:val="1"/>
              </w:rPr>
            </w:pPr>
            <w:r w:rsidDel="00000000" w:rsidR="00000000" w:rsidRPr="00000000">
              <w:rPr>
                <w:b w:val="1"/>
                <w:rtl w:val="0"/>
              </w:rPr>
              <w:t xml:space="preserve">논점의 대상</w:t>
            </w:r>
          </w:p>
        </w:tc>
        <w:tc>
          <w:tcPr>
            <w:vAlign w:val="center"/>
          </w:tcPr>
          <w:p w:rsidR="00000000" w:rsidDel="00000000" w:rsidP="00000000" w:rsidRDefault="00000000" w:rsidRPr="00000000" w14:paraId="000000FC">
            <w:pPr>
              <w:rPr/>
            </w:pPr>
            <w:r w:rsidDel="00000000" w:rsidR="00000000" w:rsidRPr="00000000">
              <w:rPr>
                <w:rtl w:val="0"/>
              </w:rPr>
              <w:t xml:space="preserve">흔히 다루지 않는 논점을 포함하고 있다.</w:t>
            </w:r>
          </w:p>
        </w:tc>
        <w:tc>
          <w:tcPr/>
          <w:p w:rsidR="00000000" w:rsidDel="00000000" w:rsidP="00000000" w:rsidRDefault="00000000" w:rsidRPr="00000000" w14:paraId="000000FD">
            <w:pP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836" w:hRule="atLeast"/>
        </w:trPr>
        <w:tc>
          <w:tcPr>
            <w:vAlign w:val="center"/>
          </w:tcPr>
          <w:p w:rsidR="00000000" w:rsidDel="00000000" w:rsidP="00000000" w:rsidRDefault="00000000" w:rsidRPr="00000000" w14:paraId="000000FE">
            <w:pPr>
              <w:jc w:val="center"/>
              <w:rPr/>
            </w:pPr>
            <w:r w:rsidDel="00000000" w:rsidR="00000000" w:rsidRPr="00000000">
              <w:rPr>
                <w:rtl w:val="0"/>
              </w:rPr>
              <w:t xml:space="preserve">5</w:t>
            </w:r>
          </w:p>
        </w:tc>
        <w:tc>
          <w:tcPr>
            <w:vAlign w:val="center"/>
          </w:tcPr>
          <w:p w:rsidR="00000000" w:rsidDel="00000000" w:rsidP="00000000" w:rsidRDefault="00000000" w:rsidRPr="00000000" w14:paraId="000000FF">
            <w:pPr>
              <w:jc w:val="center"/>
              <w:rPr>
                <w:b w:val="1"/>
              </w:rPr>
            </w:pPr>
            <w:r w:rsidDel="00000000" w:rsidR="00000000" w:rsidRPr="00000000">
              <w:rPr>
                <w:b w:val="1"/>
                <w:rtl w:val="0"/>
              </w:rPr>
              <w:t xml:space="preserve">문제의 수준</w:t>
            </w:r>
          </w:p>
        </w:tc>
        <w:tc>
          <w:tcPr>
            <w:vAlign w:val="center"/>
          </w:tcPr>
          <w:p w:rsidR="00000000" w:rsidDel="00000000" w:rsidP="00000000" w:rsidRDefault="00000000" w:rsidRPr="00000000" w14:paraId="00000100">
            <w:pPr>
              <w:rPr/>
            </w:pPr>
            <w:r w:rsidDel="00000000" w:rsidR="00000000" w:rsidRPr="00000000">
              <w:rPr>
                <w:rtl w:val="0"/>
              </w:rPr>
              <w:t xml:space="preserve">전문적인 컴퓨팅에 요구되는 표준적인 방식과 일반적인 실무 절차로 해결되지 않는다.</w:t>
            </w:r>
          </w:p>
        </w:tc>
        <w:tc>
          <w:tcPr/>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819" w:hRule="atLeast"/>
        </w:trPr>
        <w:tc>
          <w:tcPr>
            <w:vAlign w:val="center"/>
          </w:tcPr>
          <w:p w:rsidR="00000000" w:rsidDel="00000000" w:rsidP="00000000" w:rsidRDefault="00000000" w:rsidRPr="00000000" w14:paraId="00000103">
            <w:pPr>
              <w:jc w:val="center"/>
              <w:rPr/>
            </w:pPr>
            <w:r w:rsidDel="00000000" w:rsidR="00000000" w:rsidRPr="00000000">
              <w:rPr>
                <w:rtl w:val="0"/>
              </w:rPr>
              <w:t xml:space="preserve">6</w:t>
            </w:r>
          </w:p>
        </w:tc>
        <w:tc>
          <w:tcPr>
            <w:vAlign w:val="center"/>
          </w:tcPr>
          <w:p w:rsidR="00000000" w:rsidDel="00000000" w:rsidP="00000000" w:rsidRDefault="00000000" w:rsidRPr="00000000" w14:paraId="00000104">
            <w:pPr>
              <w:jc w:val="center"/>
              <w:rPr>
                <w:b w:val="1"/>
              </w:rPr>
            </w:pPr>
            <w:r w:rsidDel="00000000" w:rsidR="00000000" w:rsidRPr="00000000">
              <w:rPr>
                <w:b w:val="1"/>
                <w:rtl w:val="0"/>
              </w:rPr>
              <w:t xml:space="preserve">이해당사자들의</w:t>
            </w:r>
          </w:p>
          <w:p w:rsidR="00000000" w:rsidDel="00000000" w:rsidP="00000000" w:rsidRDefault="00000000" w:rsidRPr="00000000" w14:paraId="00000105">
            <w:pPr>
              <w:jc w:val="center"/>
              <w:rPr>
                <w:b w:val="1"/>
              </w:rPr>
            </w:pPr>
            <w:r w:rsidDel="00000000" w:rsidR="00000000" w:rsidRPr="00000000">
              <w:rPr>
                <w:b w:val="1"/>
                <w:rtl w:val="0"/>
              </w:rPr>
              <w:t xml:space="preserve">요구 수준 및 범위</w:t>
            </w:r>
          </w:p>
        </w:tc>
        <w:tc>
          <w:tcPr>
            <w:vAlign w:val="center"/>
          </w:tcPr>
          <w:p w:rsidR="00000000" w:rsidDel="00000000" w:rsidP="00000000" w:rsidRDefault="00000000" w:rsidRPr="00000000" w14:paraId="00000106">
            <w:pPr>
              <w:rPr/>
            </w:pPr>
            <w:r w:rsidDel="00000000" w:rsidR="00000000" w:rsidRPr="00000000">
              <w:rPr>
                <w:rtl w:val="0"/>
              </w:rPr>
              <w:t xml:space="preserve">다양한 이해당사자의 서로 다른 요구사항을 고려한다.</w:t>
            </w:r>
          </w:p>
        </w:tc>
        <w:tc>
          <w:tcPr/>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409" w:hRule="atLeast"/>
        </w:trPr>
        <w:tc>
          <w:tcPr>
            <w:vAlign w:val="center"/>
          </w:tcPr>
          <w:p w:rsidR="00000000" w:rsidDel="00000000" w:rsidP="00000000" w:rsidRDefault="00000000" w:rsidRPr="00000000" w14:paraId="00000109">
            <w:pPr>
              <w:jc w:val="center"/>
              <w:rPr/>
            </w:pPr>
            <w:r w:rsidDel="00000000" w:rsidR="00000000" w:rsidRPr="00000000">
              <w:rPr>
                <w:rtl w:val="0"/>
              </w:rPr>
              <w:t xml:space="preserve">7</w:t>
            </w:r>
          </w:p>
        </w:tc>
        <w:tc>
          <w:tcPr>
            <w:vAlign w:val="center"/>
          </w:tcPr>
          <w:p w:rsidR="00000000" w:rsidDel="00000000" w:rsidP="00000000" w:rsidRDefault="00000000" w:rsidRPr="00000000" w14:paraId="0000010A">
            <w:pPr>
              <w:jc w:val="center"/>
              <w:rPr>
                <w:b w:val="1"/>
              </w:rPr>
            </w:pPr>
            <w:r w:rsidDel="00000000" w:rsidR="00000000" w:rsidRPr="00000000">
              <w:rPr>
                <w:b w:val="1"/>
                <w:rtl w:val="0"/>
              </w:rPr>
              <w:t xml:space="preserve">영향력</w:t>
            </w:r>
          </w:p>
        </w:tc>
        <w:tc>
          <w:tcPr>
            <w:vAlign w:val="center"/>
          </w:tcPr>
          <w:p w:rsidR="00000000" w:rsidDel="00000000" w:rsidP="00000000" w:rsidRDefault="00000000" w:rsidRPr="00000000" w14:paraId="0000010B">
            <w:pPr>
              <w:rPr/>
            </w:pPr>
            <w:r w:rsidDel="00000000" w:rsidR="00000000" w:rsidRPr="00000000">
              <w:rPr>
                <w:rtl w:val="0"/>
              </w:rPr>
              <w:t xml:space="preserve">문제해결이 광범위한 분야에 중요한 영향을 미친다.</w:t>
            </w:r>
          </w:p>
        </w:tc>
        <w:tc>
          <w:tcPr/>
          <w:p w:rsidR="00000000" w:rsidDel="00000000" w:rsidP="00000000" w:rsidRDefault="00000000" w:rsidRPr="00000000" w14:paraId="0000010C">
            <w:pPr>
              <w:rPr/>
            </w:pPr>
            <w:sdt>
              <w:sdtPr>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836" w:hRule="atLeast"/>
        </w:trPr>
        <w:tc>
          <w:tcPr>
            <w:vAlign w:val="center"/>
          </w:tcPr>
          <w:p w:rsidR="00000000" w:rsidDel="00000000" w:rsidP="00000000" w:rsidRDefault="00000000" w:rsidRPr="00000000" w14:paraId="0000010D">
            <w:pPr>
              <w:jc w:val="center"/>
              <w:rPr/>
            </w:pPr>
            <w:r w:rsidDel="00000000" w:rsidR="00000000" w:rsidRPr="00000000">
              <w:rPr>
                <w:rtl w:val="0"/>
              </w:rPr>
              <w:t xml:space="preserve">8</w:t>
            </w:r>
          </w:p>
        </w:tc>
        <w:tc>
          <w:tcPr>
            <w:vAlign w:val="center"/>
          </w:tcPr>
          <w:p w:rsidR="00000000" w:rsidDel="00000000" w:rsidP="00000000" w:rsidRDefault="00000000" w:rsidRPr="00000000" w14:paraId="0000010E">
            <w:pPr>
              <w:jc w:val="center"/>
              <w:rPr>
                <w:b w:val="1"/>
              </w:rPr>
            </w:pPr>
            <w:r w:rsidDel="00000000" w:rsidR="00000000" w:rsidRPr="00000000">
              <w:rPr>
                <w:b w:val="1"/>
                <w:rtl w:val="0"/>
              </w:rPr>
              <w:t xml:space="preserve">상호의존성</w:t>
            </w:r>
          </w:p>
        </w:tc>
        <w:tc>
          <w:tcPr>
            <w:vAlign w:val="center"/>
          </w:tcPr>
          <w:p w:rsidR="00000000" w:rsidDel="00000000" w:rsidP="00000000" w:rsidRDefault="00000000" w:rsidRPr="00000000" w14:paraId="0000010F">
            <w:pPr>
              <w:rPr/>
            </w:pPr>
            <w:r w:rsidDel="00000000" w:rsidR="00000000" w:rsidRPr="00000000">
              <w:rPr>
                <w:rtl w:val="0"/>
              </w:rPr>
              <w:t xml:space="preserve">상호 의존하는 구성요소들 또는 많은 하위요소들로 구성되어 있다.</w:t>
            </w:r>
          </w:p>
        </w:tc>
        <w:tc>
          <w:tcPr/>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trHeight w:val="819" w:hRule="atLeast"/>
        </w:trPr>
        <w:tc>
          <w:tcPr>
            <w:vAlign w:val="center"/>
          </w:tcPr>
          <w:p w:rsidR="00000000" w:rsidDel="00000000" w:rsidP="00000000" w:rsidRDefault="00000000" w:rsidRPr="00000000" w14:paraId="00000112">
            <w:pPr>
              <w:jc w:val="center"/>
              <w:rPr/>
            </w:pPr>
            <w:r w:rsidDel="00000000" w:rsidR="00000000" w:rsidRPr="00000000">
              <w:rPr>
                <w:rtl w:val="0"/>
              </w:rPr>
              <w:t xml:space="preserve">9</w:t>
            </w:r>
          </w:p>
        </w:tc>
        <w:tc>
          <w:tcPr>
            <w:vAlign w:val="center"/>
          </w:tcPr>
          <w:p w:rsidR="00000000" w:rsidDel="00000000" w:rsidP="00000000" w:rsidRDefault="00000000" w:rsidRPr="00000000" w14:paraId="00000113">
            <w:pPr>
              <w:jc w:val="center"/>
              <w:rPr>
                <w:b w:val="1"/>
              </w:rPr>
            </w:pPr>
            <w:r w:rsidDel="00000000" w:rsidR="00000000" w:rsidRPr="00000000">
              <w:rPr>
                <w:b w:val="1"/>
                <w:rtl w:val="0"/>
              </w:rPr>
              <w:t xml:space="preserve">문제의 명확성</w:t>
            </w:r>
          </w:p>
        </w:tc>
        <w:tc>
          <w:tcPr>
            <w:vAlign w:val="center"/>
          </w:tcPr>
          <w:p w:rsidR="00000000" w:rsidDel="00000000" w:rsidP="00000000" w:rsidRDefault="00000000" w:rsidRPr="00000000" w14:paraId="00000114">
            <w:pPr>
              <w:rPr/>
            </w:pPr>
            <w:r w:rsidDel="00000000" w:rsidR="00000000" w:rsidRPr="00000000">
              <w:rPr>
                <w:rtl w:val="0"/>
              </w:rPr>
              <w:t xml:space="preserve">문제의 요구조건 또는 필요성이 모호하거나 명백하게 기술되어 있지 않다.</w:t>
            </w:r>
          </w:p>
        </w:tc>
        <w:tc>
          <w:tcPr/>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c>
      </w:tr>
    </w:tbl>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ind w:left="200" w:firstLine="0"/>
        <w:rPr>
          <w:b w:val="1"/>
          <w:color w:val="ff0000"/>
        </w:rPr>
      </w:pPr>
      <w:r w:rsidDel="00000000" w:rsidR="00000000" w:rsidRPr="00000000">
        <w:rPr>
          <w:rtl w:val="0"/>
        </w:rPr>
      </w:r>
    </w:p>
    <w:p w:rsidR="00000000" w:rsidDel="00000000" w:rsidP="00000000" w:rsidRDefault="00000000" w:rsidRPr="00000000" w14:paraId="00000119">
      <w:pPr>
        <w:ind w:left="200" w:firstLine="0"/>
        <w:rPr>
          <w:b w:val="1"/>
          <w:color w:val="ff0000"/>
        </w:rPr>
      </w:pPr>
      <w:r w:rsidDel="00000000" w:rsidR="00000000" w:rsidRPr="00000000">
        <w:rPr>
          <w:rtl w:val="0"/>
        </w:rPr>
      </w:r>
    </w:p>
    <w:p w:rsidR="00000000" w:rsidDel="00000000" w:rsidP="00000000" w:rsidRDefault="00000000" w:rsidRPr="00000000" w14:paraId="0000011A">
      <w:pPr>
        <w:ind w:left="200" w:firstLine="0"/>
        <w:rPr>
          <w:b w:val="1"/>
          <w:color w:val="ff0000"/>
        </w:rPr>
      </w:pPr>
      <w:r w:rsidDel="00000000" w:rsidR="00000000" w:rsidRPr="00000000">
        <w:rPr>
          <w:rtl w:val="0"/>
        </w:rPr>
      </w:r>
    </w:p>
    <w:p w:rsidR="00000000" w:rsidDel="00000000" w:rsidP="00000000" w:rsidRDefault="00000000" w:rsidRPr="00000000" w14:paraId="0000011B">
      <w:pPr>
        <w:ind w:left="200" w:firstLine="0"/>
        <w:rPr>
          <w:b w:val="1"/>
          <w:color w:val="ff0000"/>
        </w:rPr>
      </w:pPr>
      <w:r w:rsidDel="00000000" w:rsidR="00000000" w:rsidRPr="00000000">
        <w:rPr>
          <w:rtl w:val="0"/>
        </w:rPr>
      </w:r>
    </w:p>
    <w:p w:rsidR="00000000" w:rsidDel="00000000" w:rsidP="00000000" w:rsidRDefault="00000000" w:rsidRPr="00000000" w14:paraId="0000011C">
      <w:pPr>
        <w:ind w:left="200" w:firstLine="0"/>
        <w:rPr>
          <w:b w:val="1"/>
          <w:color w:val="ff0000"/>
        </w:rPr>
      </w:pPr>
      <w:r w:rsidDel="00000000" w:rsidR="00000000" w:rsidRPr="00000000">
        <w:rPr>
          <w:rtl w:val="0"/>
        </w:rPr>
      </w:r>
    </w:p>
    <w:p w:rsidR="00000000" w:rsidDel="00000000" w:rsidP="00000000" w:rsidRDefault="00000000" w:rsidRPr="00000000" w14:paraId="0000011D">
      <w:pPr>
        <w:ind w:left="200" w:firstLine="0"/>
        <w:rPr>
          <w:b w:val="1"/>
          <w:color w:val="ff0000"/>
        </w:rPr>
      </w:pPr>
      <w:r w:rsidDel="00000000" w:rsidR="00000000" w:rsidRPr="00000000">
        <w:rPr>
          <w:rtl w:val="0"/>
        </w:rPr>
      </w:r>
    </w:p>
    <w:p w:rsidR="00000000" w:rsidDel="00000000" w:rsidP="00000000" w:rsidRDefault="00000000" w:rsidRPr="00000000" w14:paraId="0000011E">
      <w:pPr>
        <w:ind w:left="200" w:firstLine="0"/>
        <w:rPr>
          <w:b w:val="1"/>
          <w:color w:val="ff0000"/>
        </w:rPr>
      </w:pPr>
      <w:r w:rsidDel="00000000" w:rsidR="00000000" w:rsidRPr="00000000">
        <w:rPr>
          <w:rtl w:val="0"/>
        </w:rPr>
      </w:r>
    </w:p>
    <w:p w:rsidR="00000000" w:rsidDel="00000000" w:rsidP="00000000" w:rsidRDefault="00000000" w:rsidRPr="00000000" w14:paraId="0000011F">
      <w:pPr>
        <w:ind w:left="200" w:firstLine="0"/>
        <w:rPr>
          <w:b w:val="1"/>
          <w:color w:val="ff0000"/>
        </w:rPr>
      </w:pPr>
      <w:r w:rsidDel="00000000" w:rsidR="00000000" w:rsidRPr="00000000">
        <w:rPr>
          <w:rtl w:val="0"/>
        </w:rPr>
      </w:r>
    </w:p>
    <w:p w:rsidR="00000000" w:rsidDel="00000000" w:rsidP="00000000" w:rsidRDefault="00000000" w:rsidRPr="00000000" w14:paraId="00000120">
      <w:pPr>
        <w:ind w:left="200" w:firstLine="0"/>
        <w:rPr>
          <w:b w:val="1"/>
          <w:color w:val="ff0000"/>
        </w:rPr>
      </w:pPr>
      <w:r w:rsidDel="00000000" w:rsidR="00000000" w:rsidRPr="00000000">
        <w:rPr>
          <w:rtl w:val="0"/>
        </w:rPr>
      </w:r>
    </w:p>
    <w:p w:rsidR="00000000" w:rsidDel="00000000" w:rsidP="00000000" w:rsidRDefault="00000000" w:rsidRPr="00000000" w14:paraId="00000121">
      <w:pPr>
        <w:ind w:left="200" w:firstLine="0"/>
        <w:rPr>
          <w:b w:val="1"/>
          <w:color w:val="ff0000"/>
        </w:rPr>
      </w:pPr>
      <w:r w:rsidDel="00000000" w:rsidR="00000000" w:rsidRPr="00000000">
        <w:rPr>
          <w:rtl w:val="0"/>
        </w:rPr>
      </w:r>
    </w:p>
    <w:p w:rsidR="00000000" w:rsidDel="00000000" w:rsidP="00000000" w:rsidRDefault="00000000" w:rsidRPr="00000000" w14:paraId="00000122">
      <w:pPr>
        <w:ind w:left="200" w:firstLine="0"/>
        <w:rPr>
          <w:b w:val="1"/>
          <w:color w:val="ff0000"/>
        </w:rPr>
      </w:pPr>
      <w:r w:rsidDel="00000000" w:rsidR="00000000" w:rsidRPr="00000000">
        <w:rPr>
          <w:rtl w:val="0"/>
        </w:rPr>
      </w:r>
    </w:p>
    <w:p w:rsidR="00000000" w:rsidDel="00000000" w:rsidP="00000000" w:rsidRDefault="00000000" w:rsidRPr="00000000" w14:paraId="00000123">
      <w:pPr>
        <w:ind w:left="200" w:firstLine="0"/>
        <w:rPr>
          <w:b w:val="1"/>
          <w:color w:val="ff0000"/>
        </w:rPr>
      </w:pPr>
      <w:r w:rsidDel="00000000" w:rsidR="00000000" w:rsidRPr="00000000">
        <w:rPr>
          <w:rtl w:val="0"/>
        </w:rPr>
      </w:r>
    </w:p>
    <w:p w:rsidR="00000000" w:rsidDel="00000000" w:rsidP="00000000" w:rsidRDefault="00000000" w:rsidRPr="00000000" w14:paraId="00000124">
      <w:pPr>
        <w:ind w:left="200" w:firstLine="0"/>
        <w:rPr>
          <w:b w:val="1"/>
          <w:color w:val="ff0000"/>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b w:val="1"/>
          <w:color w:val="ff0000"/>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b w:val="1"/>
        </w:rPr>
      </w:pPr>
      <w:r w:rsidDel="00000000" w:rsidR="00000000" w:rsidRPr="00000000">
        <w:rPr>
          <w:b w:val="1"/>
          <w:rtl w:val="0"/>
        </w:rPr>
        <w:t xml:space="preserve">           </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b w:val="1"/>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rFonts w:ascii="Malgun Gothic" w:cs="Malgun Gothic" w:eastAsia="Malgun Gothic" w:hAnsi="Malgun Gothic"/>
          <w:b w:val="1"/>
          <w:i w:val="0"/>
          <w:smallCaps w:val="0"/>
          <w:strike w:val="0"/>
          <w:color w:val="ff0000"/>
          <w:sz w:val="20"/>
          <w:szCs w:val="20"/>
          <w:u w:val="none"/>
          <w:shd w:fill="auto" w:val="clear"/>
          <w:vertAlign w:val="baseline"/>
        </w:rPr>
      </w:pPr>
      <w:r w:rsidDel="00000000" w:rsidR="00000000" w:rsidRPr="00000000">
        <w:rPr>
          <w:b w:val="1"/>
          <w:rtl w:val="0"/>
        </w:rPr>
        <w:t xml:space="preserve"> </w:t>
        <w:tab/>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0. Executive SUMMARY</w:t>
      </w:r>
      <w:r w:rsidDel="00000000" w:rsidR="00000000" w:rsidRPr="00000000">
        <w:rPr>
          <w:rFonts w:ascii="Malgun Gothic" w:cs="Malgun Gothic" w:eastAsia="Malgun Gothic" w:hAnsi="Malgun Gothic"/>
          <w:b w:val="0"/>
          <w:i w:val="0"/>
          <w:smallCaps w:val="0"/>
          <w:strike w:val="0"/>
          <w:color w:val="ff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b w:val="1"/>
          <w:rtl w:val="0"/>
        </w:rPr>
        <w:tab/>
        <w:tab/>
      </w:r>
      <w:r w:rsidDel="00000000" w:rsidR="00000000" w:rsidRPr="00000000">
        <w:rPr>
          <w:rtl w:val="0"/>
        </w:rPr>
        <w:t xml:space="preserve">본 연구는 다양한 백채널링</w:t>
      </w:r>
      <w:r w:rsidDel="00000000" w:rsidR="00000000" w:rsidRPr="00000000">
        <w:rPr>
          <w:vertAlign w:val="superscript"/>
        </w:rPr>
        <w:footnoteReference w:customMarkFollows="0" w:id="0"/>
      </w:r>
      <w:r w:rsidDel="00000000" w:rsidR="00000000" w:rsidRPr="00000000">
        <w:rPr>
          <w:rtl w:val="0"/>
        </w:rPr>
        <w:t xml:space="preserve"> 서비스를 제공하는 면접 보조 로봇 설계 및 개발이라는 주제로 2019년 7월 ~ 2020년 5월동안 진행한 캡스톤 프로젝트이다. 사람과 로봇의 자연스러운 상호작용을 위해 면접이라는 상황을 정했다. 현실감 있고 몰입감 높은 면접 상황을 제공하기 위해 로봇의 목 움직임, 아바타 표정을 사용하여 백채널링 서비스를 제공하였다.</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t xml:space="preserve">면접의 중요성이 점진적으로 증가하는 동향 가운데, 우리의 목표는 면접이나 스피치 상황으로 어려움을 겪고 있는 사람들을 대상으로 로봇이 면접관 역할을 하며 사용자의 표정, 음성키워드, 목소리 높낮이, 목소리 크기, 목소리 빠르기를 분석해서 적합한 feedback을 출력해주며 사용자의 면접과 스피치 능력을 향상시킬 수 있도록 도움을 주는 것이다. 현재 가장 널리 알려져 있는 면접 관련 서비스인 모의 AI 면접 서비스와 비교하여 우리의 면접 로봇은 머리, 목, 몸통, 팔, 다리를 가지고 면접 상황에 따른 모션을 취하고 로봇 머리에 달린 모니터로 아바타가 표정을 지어서 사용자와 실감나고 몰입감있는 상호작용을 한다는 차별점을 두었다. </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t xml:space="preserve">특히 본 연구는 형식적인 면접 형태가 아니라 실시간으로 사용자의 영상(표정), 음성 입력을 받아들여 입력값에 따른 다양한 반응을 로봇이 출력하도록 설계하였다. 또한 여러 번 면접을 보아도 면접 능력이 향상할 수 있도록 질문을 random하게 출력하도록 하였고 면접 당 한 번의 돌발질문을 하도록 제작하였다. 돌발질문은 사용자가 질문에 답변을 하고 있는 도중에 멈추도록 하고 다른 질문을 하는 방식이다. 추가적으로 영어 질문을 하도록 하여   다양한 면접 상황을 준비할 수 있도록 하였다. </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 xml:space="preserve">                        대화 상황에서 고개를 끄덕이는 등의 목 움직임은 상호작용에서 중요한 역할을 한다. 로봇의 모션은 사용자와 로봇과의 대화를 좀 더 자연스럽게 하기 위해 로봇의 목 움직임에 초점을 두어 모션을 제작하였다. 사용자의 입력에 의해 로봇의 반응을 결정짓는 상황 카테고리는 다음과 같이 총 5가지이다. 첫인사, 좋음, 싫음, 공감, 끝인사 등이 있다.</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t xml:space="preserve">면접을 진행하는 프로세스는 다음과 같다. 먼저 사용자가 자리에 앉으면 고정된 영상인식장치(카메라)와 음성인식장치(마이크)로 사용자의 얼굴을 인식하기 시작하고 음성 테스트로 목소리를 분석한다. 다음으로 면접을 시작하고 종료할 때까지 사용자는 총 7가지의 질문을 받는다. 로봇이 질문이나 답변을 하는 동안에 아바타의 입이 뻥긋뻥긋 움직이고 모션을 출력한다. 사용자가 답변을 하는 동안에도 로봇은 듣는 모션을 취한다. 답변이 끝나면 답변을 하는 동안 들어온 사용자의 영상, 음성 입력값에 따라 로봇이 각기 다른 5가지의 반응을 실제 면접관과 비슷하도록 모션, 아바타 표정, 오디오로 출력한다. 모든 질문에 대한 답변을 마치고 나면 최종 결과를 알려준다. 최종 결과는 사용자의 얼굴 표정, 음성 키워드, 음성 분석(목소리 높낮이, 크기, 빠르기)에 대해 총 3가지로 알려준다. 각 분야마다 100점씩하여 총점 300점으로 점수를 알려주고 개선사항을 알려준 뒤 면접을 종료한다.</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t xml:space="preserve">점수의 기준은 영상 인식, 음성 인식으로 들어온 입력에 따라 정해진다. 영상 인식을 통해서 사용자의 표정은 다음과 같이 총 7가지로 분석할 수 있다. joy, sadness, disgust, contempt, surprise, anger, fear 등이 있다. joy로 들어온 경우는 good으로 joy로 들어온 경우를 제외하고 나머지 경우는 bad로 지정한다. 음성 키워드 인식을 통해서 들어오는 입력은 good/bad로 총 2가지이다. 영상과 음성에서 하나라도 bad를 받으면 각 5점을 감점 당하게 된다. 음성 높낮이에서 목소리가 처음에 진행한 음성 테스트에서의 주파수보다 높거나 낮으면, 음성 크기에서 적정 볼륨 범위를 벗어나면, 음성 빠르기는 답변 시간 비례 입력되는 글자수가 범위를 벗어나면 3점의 감점을 당하게 된다. 최종 결과는 모든 감점 사항들을 적용하고 난 후의 점수를 출력한다.</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pPr>
      <w:r w:rsidDel="00000000" w:rsidR="00000000" w:rsidRPr="00000000">
        <w:rPr>
          <w:rtl w:val="0"/>
        </w:rPr>
        <w:tab/>
        <w:tab/>
        <w:t xml:space="preserve">결론적으로 한동대학교 학생 30명을 대상으로 실제 면접 테스트를 진행해본 결과 사용자들의 만족도는  36.4%가 매우 만족, 54.5% 만족, 9.1%가 보통으로 총 90.9%가 만족하는 것을 알 수 있었다.. 또한 사용자들이 생각하는 면접 로봇의 완성도는 27.3%가 매우 높음, 36.4%가 높음, 18.2%가 보통, 18.2%가 미흡으로 총 63.7%가 높은 완성도로 평가하는 것을 알 수 있었다. 빈 강의실에서 간단히 진행해볼 수 있었고 사용자들이 면접을 진행하고 난 후 면접에 대한 만족도 조사와 후기를 입력하도록 하였다. 설문 조사를 토대로 분석해보았을 때 대부분의 사용자들이 실력이 향상되었거나 지속적으로 사용했을 시 실력 향상이 가능하다고 기대하는 것을 알 수 있었다. 추후 개선 사항으로는 캡스톤 프로젝트를 하며 진행한 기업체 대표님과의 산학미팅에서 받은 피드백으로 각 모듈 중 비동기식으로 연결이 되어 delay를 발생시키는 부분들이 있는데, 각 모듈을 node.js를 사용하여 연결하면 동기식이 되서 delay 최소화할 수 있을 것이다.</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800"/>
        <w:jc w:val="both"/>
        <w:rPr>
          <w:b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rtl w:val="0"/>
        </w:rPr>
      </w:r>
    </w:p>
    <w:p w:rsidR="00000000" w:rsidDel="00000000" w:rsidP="00000000" w:rsidRDefault="00000000" w:rsidRPr="00000000" w14:paraId="00000139">
      <w:pPr>
        <w:ind w:left="0" w:firstLine="0"/>
        <w:rPr>
          <w:b w:val="1"/>
        </w:rPr>
      </w:pPr>
      <w:r w:rsidDel="00000000" w:rsidR="00000000" w:rsidRPr="00000000">
        <w:rPr>
          <w:rtl w:val="0"/>
        </w:rPr>
      </w:r>
    </w:p>
    <w:p w:rsidR="00000000" w:rsidDel="00000000" w:rsidP="00000000" w:rsidRDefault="00000000" w:rsidRPr="00000000" w14:paraId="0000013A">
      <w:pPr>
        <w:ind w:left="0" w:firstLine="0"/>
        <w:rPr>
          <w:b w:val="1"/>
        </w:rPr>
      </w:pPr>
      <w:r w:rsidDel="00000000" w:rsidR="00000000" w:rsidRPr="00000000">
        <w:rPr>
          <w:rtl w:val="0"/>
        </w:rPr>
      </w:r>
    </w:p>
    <w:p w:rsidR="00000000" w:rsidDel="00000000" w:rsidP="00000000" w:rsidRDefault="00000000" w:rsidRPr="00000000" w14:paraId="0000013B">
      <w:pPr>
        <w:ind w:left="0" w:firstLine="0"/>
        <w:rPr>
          <w:b w:val="1"/>
          <w:color w:val="ff0000"/>
        </w:rPr>
      </w:pPr>
      <w:r w:rsidDel="00000000" w:rsidR="00000000" w:rsidRPr="00000000">
        <w:rPr>
          <w:b w:val="1"/>
          <w:rtl w:val="0"/>
        </w:rPr>
        <w:t xml:space="preserve">1. PROJECT OVERVIEW </w:t>
      </w: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1.1 Introduction</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최근 시간이 지날수록 면접과 스피치에 대한 비중이 점진적으로 늘어가고 있다. 특히 취업이나 입시에서 서류에 대한 비중보다 면접에 대한 비중이 커지면서  면접 준비에 대한 부담감에 지원자들의 어려움 또한 증가하고 있다. 이러한 니즈에 따라 면접을 대비하기 위한 다양한 방안들이 등장하고 있으며 수요자들의 수도 점차 증가하고 있는 추세이다. 하지만 등장한 여러 방법들 중 모의 면접이나 스피치 학원 등의 방안은 바쁜 와중에 따로 시간을 내어야 하고 시간당 높은 비용을 지불하는 등 여러 복합적인 조건들을 요구한다.</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 그래서 최근에는 AI 면접의 등장과 함께 지원자들이 좀 더 편안한 환경에서 면접을 준비하고 실제 면접을 볼 수 있도록 면접 보조 서비스 및 면접용 로봇 개발 등 다양한 서비스들이 등장하고 있다. 현재 가장 널리 알려져 있는 면접 관련 서비스는 모의 AI 면접 서비스 등이 있다. 가장 대표적인 예시가 바로 ‘시대 에듀’에서 제공하는 win 시대로 모의 면접 서비스이다. </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both"/>
        <w:rPr/>
      </w:pPr>
      <w:r w:rsidDel="00000000" w:rsidR="00000000" w:rsidRPr="00000000">
        <w:rPr>
          <w:rtl w:val="0"/>
        </w:rPr>
        <w:t xml:space="preserve">    Figure 1.1 모의 면접 서비스 win 시대로</w:t>
      </w:r>
      <w:r w:rsidDel="00000000" w:rsidR="00000000" w:rsidRPr="00000000">
        <w:drawing>
          <wp:anchor allowOverlap="1" behindDoc="0" distB="0" distT="0" distL="0" distR="0" hidden="0" layoutInCell="1" locked="0" relativeHeight="0" simplePos="0">
            <wp:simplePos x="0" y="0"/>
            <wp:positionH relativeFrom="column">
              <wp:posOffset>1104900</wp:posOffset>
            </wp:positionH>
            <wp:positionV relativeFrom="paragraph">
              <wp:posOffset>9525</wp:posOffset>
            </wp:positionV>
            <wp:extent cx="3757613" cy="2229792"/>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757613" cy="2229792"/>
                    </a:xfrm>
                    <a:prstGeom prst="rect"/>
                    <a:ln/>
                  </pic:spPr>
                </pic:pic>
              </a:graphicData>
            </a:graphic>
          </wp:anchor>
        </w:drawing>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이러한 모의 면접 서비스는 SW 형태로 제공되기 때문에, 모바일로도 간편하게 모의 면접을 진행 할 수 있다는 장점이 있다. 하지만 사용자의 답변에 따른 면접관으로서 AI의 반응은 없으며,  추가적인 질문이나 변수 없이 정해진 틀에 따라 면접이 진행되는 방식이다. 더욱이 면접관의 형체도 없기 때문에, 실제로 면접관과 대면 하는 방식의 면접을 대비하기에는 미흡하다. 또한, 이러한 서비스는 면접을 보는 지원자의 전체적인 모습을 파악하기 힘들고 부분적인 모습만 평가하게 된다. </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따라서 AI 면접 대비 서비스의 장점인 편리함을 갖춘 동시에 실제로 눈에 보이는 형체로 면접관 역할을 수행하며 사용자가 보다 면접에 더욱 몰입할 수 있도록 유도하는 동시에 사용자의 면접 태도 요소(표정, 발화 내용, 목소리 톤)들을 파악할 수 있는 서비스가 필요해 보인다. 또한 기존 면접관을 대체하는 서비스인 AI 면접 서비스를 더욱 보완할 수 있는 로봇 면접관으로 대체하여, 보다 객관적이고 공정한 심사와 더불어 회사 입장에서의 시간 절약, 인건비 절약 등을 도모할  필요가 있다. 이러한 로봇은 사람과 비슷한 모션을 취할 수 있으며 아바타 표정으로 실제 사람과 유사한 표정을 지음으로써 실제 면접관과 면접을 보는 것 같은 몰입도를 제공한다. 더불어 사용자로부터 제공받는 다양한 요소들 (음성 높낮이, 빠르기, 얼굴 표정, 발언 내용 등)을 파악하고 이를 바탕으로 효과적으로 사용자의 모습을 평가할 수 있는 서비스가 필요하다. </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이러한 로봇은 사용자가 시간과 장소의 제약 없이 본인이 원하는 곳에서 면접을 대비할 수 있을 것이며, 부담없이 반복하여 훈련함으로써 면접을 대비 하는 부분에 있어 효과적인 도움을 줄 수 있을 것으로 예상한다. </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1.2 Project Goal  </w:t>
      </w: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tl w:val="0"/>
        </w:rPr>
      </w:r>
    </w:p>
    <w:p w:rsidR="00000000" w:rsidDel="00000000" w:rsidP="00000000" w:rsidRDefault="00000000" w:rsidRPr="00000000" w14:paraId="0000014D">
      <w:pPr>
        <w:ind w:hanging="800"/>
        <w:rPr>
          <w:b w:val="1"/>
        </w:rPr>
      </w:pPr>
      <w:r w:rsidDel="00000000" w:rsidR="00000000" w:rsidRPr="00000000">
        <w:rPr>
          <w:rtl w:val="0"/>
        </w:rPr>
        <w:t xml:space="preserve">       </w:t>
        <w:tab/>
        <w:t xml:space="preserve">우리의 목표는 로봇이 면접관 역할을 하며 사용자의 표정, 음성을 분석해서 적합한 feedback을 출력해줄 뿐만 아니라 백채널링 서비스를 제공하여 사용자의 면접과 스피치 능력을 향상시킬 수 있도록 도움을 주는 것이다.</w:t>
      </w: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1.3. Key Project Stakeholders </w:t>
      </w:r>
      <w:r w:rsidDel="00000000" w:rsidR="00000000" w:rsidRPr="00000000">
        <w:rPr>
          <w:rFonts w:ascii="Malgun Gothic" w:cs="Malgun Gothic" w:eastAsia="Malgun Gothic" w:hAnsi="Malgun Gothic"/>
          <w:b w:val="1"/>
          <w:i w:val="1"/>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tl w:val="0"/>
        </w:rPr>
      </w:r>
    </w:p>
    <w:p w:rsidR="00000000" w:rsidDel="00000000" w:rsidP="00000000" w:rsidRDefault="00000000" w:rsidRPr="00000000" w14:paraId="00000151">
      <w:pPr>
        <w:ind w:hanging="800"/>
        <w:rPr>
          <w:b w:val="1"/>
        </w:rPr>
      </w:pPr>
      <w:r w:rsidDel="00000000" w:rsidR="00000000" w:rsidRPr="00000000">
        <w:rPr>
          <w:rtl w:val="0"/>
        </w:rPr>
        <w:t xml:space="preserve">           이 프로젝트의 고객은 크게는 면접을 앞두고 있는 취업 준비생들이다. 채용 시장에서 면접의 비중이 점점 증가하고 있기 때문이다. 세부적으로는 면접이나 스피치 상황에서 오는 어려움으로 인해 자신의 면접 및 스피치 실력을 개선하고자 하는 사람들이 고객이 될 수 있겠다. 또한, 평소 긴장감이 심하거나 돌발적인 상황에서 문제 해결 능력이 부족해 고민인 지원자들에게 지속적인 훈련과 분석을 통한 교정을 제공함으로써 면접의 긴장감 속에서도 다양한 상황을 대비할 수 있도록 한다. </w:t>
      </w: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1.4. Project Requirements and Constraints : </w:t>
      </w: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i w:val="1"/>
          <w:color w:val="ff0000"/>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ab/>
        <w:t xml:space="preserve">1.4.1. Requirements</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pPr>
      <w:r w:rsidDel="00000000" w:rsidR="00000000" w:rsidRPr="00000000">
        <w:rPr>
          <w:rtl w:val="0"/>
        </w:rPr>
        <w:t xml:space="preserve">이 프로젝트의 목적은 로봇 면접관을 통해 시공간적 제약을 받지 않고 면접 및 스피치를 연습하고 싶은 사용자들의 실력을 향상시켜주는 것이다. 특히 시중의 형체가 없는 AI 면접 서비스와 다르게 실제 면접관처럼 몸의 형체가 있고 아바타를 통해서 표정을 지으며 몰입감 있는 면접 및 스피치 상황을 구현하고자 한다. 그리고 로봇과 사람의 부자연스러움을 최소화하기 위해 백채널링 서비스를 제공하고자 한다. 이를 통하여 로봇은 면접에 임하는 사람의 비언어적 표현을 인식할뿐만 아니라 면접관으로서 비언어적 표현을 제공한다.</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ab/>
        <w:t xml:space="preserve">1.4.2 Constraints</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tbl>
      <w:tblPr>
        <w:tblStyle w:val="Table6"/>
        <w:tblW w:w="7650.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6390"/>
        <w:tblGridChange w:id="0">
          <w:tblGrid>
            <w:gridCol w:w="1260"/>
            <w:gridCol w:w="6390"/>
          </w:tblGrid>
        </w:tblGridChange>
      </w:tblGrid>
      <w:tr>
        <w:tc>
          <w:tcPr>
            <w:shd w:fill="dbe5f1" w:val="clear"/>
            <w:vAlign w:val="center"/>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제한조건</w:t>
            </w:r>
          </w:p>
        </w:tc>
        <w:tc>
          <w:tcPr>
            <w:shd w:fill="dbe5f1" w:val="clea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내용</w:t>
            </w:r>
          </w:p>
        </w:tc>
      </w:tr>
      <w:tr>
        <w:trPr>
          <w:trHeight w:val="987" w:hRule="atLeast"/>
        </w:trPr>
        <w:tc>
          <w:tcPr>
            <w:tcBorders>
              <w:bottom w:color="000000" w:space="0" w:sz="4" w:val="single"/>
            </w:tcBorders>
            <w:vAlign w:val="cente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제작비용</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및 기간</w:t>
            </w:r>
          </w:p>
        </w:tc>
        <w:tc>
          <w:tcPr>
            <w:tcBorders>
              <w:bottom w:color="000000" w:space="0" w:sz="4" w:val="single"/>
            </w:tcBorders>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제작 비용은 120만원의 한도를 넘지 말아야 한다.</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제작기간은 사용자의 희망 수령일을 기준으로 일주일 내에 완성되어야 한다.</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r>
      <w:tr>
        <w:tc>
          <w:tcPr>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사회, 문화,</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윤리</w:t>
            </w:r>
          </w:p>
        </w:tc>
        <w:tc>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현실적으로 면접에서 쓰이는 질문들을 제공해야 한다.</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사용자에게 신조어, 비속어 등을 사용하지 않아야 한다.</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로봇이 사용되는 문화별로 맞춤형 언어서비스를 제공해야 한다. </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r>
      <w:tr>
        <w:tc>
          <w:tcPr>
            <w:vAlign w:val="center"/>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안전,</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보건, 환경</w:t>
            </w:r>
          </w:p>
        </w:tc>
        <w:tc>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자외선이 닿지 않는곳에 로봇을 배치해야 한다. </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배터리는 완충 표시 이후에 반드시 충전단자와 분리해 주어야 한다. </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로봇의 안정적인 모션을 위해 평평한 받침부가 있어야 한다.</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사용자의 원활한 음성 인식을 위해 소음의 영향이 적은 공간이어야 한다.</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카메라가 사용자를 지속적으로 인식할 수 있도록 얼굴을 가리거나 화면 밖을 벗어나지 말아야 한다.</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r>
      <w:tr>
        <w:trPr>
          <w:trHeight w:val="716" w:hRule="atLeast"/>
        </w:trPr>
        <w:tc>
          <w:tcPr>
            <w:vAlign w:val="center"/>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산업표준</w:t>
            </w:r>
          </w:p>
        </w:tc>
        <w:tc>
          <w:tcPr>
            <w:shd w:fill="auto" w:val="clear"/>
            <w:tcMar>
              <w:top w:w="100.0" w:type="dxa"/>
              <w:left w:w="100.0" w:type="dxa"/>
              <w:bottom w:w="100.0" w:type="dxa"/>
              <w:right w:w="100.0" w:type="dxa"/>
            </w:tcMar>
          </w:tcPr>
          <w:p w:rsidR="00000000" w:rsidDel="00000000" w:rsidP="00000000" w:rsidRDefault="00000000" w:rsidRPr="00000000" w14:paraId="00000174">
            <w:pPr>
              <w:spacing w:line="276"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75">
            <w:pPr>
              <w:spacing w:line="276" w:lineRule="auto"/>
              <w:rPr>
                <w:rFonts w:ascii="Arial" w:cs="Arial" w:eastAsia="Arial" w:hAnsi="Arial"/>
                <w:b w:val="1"/>
                <w:highlight w:val="white"/>
              </w:rPr>
            </w:pPr>
            <w:sdt>
              <w:sdtPr>
                <w:tag w:val="goog_rdk_22"/>
              </w:sdtPr>
              <w:sdtContent>
                <w:r w:rsidDel="00000000" w:rsidR="00000000" w:rsidRPr="00000000">
                  <w:rPr>
                    <w:rFonts w:ascii="Arial Unicode MS" w:cs="Arial Unicode MS" w:eastAsia="Arial Unicode MS" w:hAnsi="Arial Unicode MS"/>
                    <w:b w:val="1"/>
                    <w:highlight w:val="white"/>
                    <w:rtl w:val="0"/>
                  </w:rPr>
                  <w:t xml:space="preserve">서비스 로봇의 감성 표현 방법 — 제1부: 표현 언어 (산업표준: KS B 6964)</w:t>
                </w:r>
              </w:sdtContent>
            </w:sdt>
          </w:p>
          <w:p w:rsidR="00000000" w:rsidDel="00000000" w:rsidP="00000000" w:rsidRDefault="00000000" w:rsidRPr="00000000" w14:paraId="00000176">
            <w:pPr>
              <w:spacing w:line="276" w:lineRule="auto"/>
              <w:jc w:val="left"/>
              <w:rPr>
                <w:rFonts w:ascii="Arial" w:cs="Arial" w:eastAsia="Arial" w:hAnsi="Arial"/>
                <w:b w:val="1"/>
                <w:highlight w:val="white"/>
              </w:rPr>
            </w:pPr>
            <w:sdt>
              <w:sdtPr>
                <w:tag w:val="goog_rdk_23"/>
              </w:sdtPr>
              <w:sdtContent>
                <w:r w:rsidDel="00000000" w:rsidR="00000000" w:rsidRPr="00000000">
                  <w:rPr>
                    <w:rFonts w:ascii="Arial Unicode MS" w:cs="Arial Unicode MS" w:eastAsia="Arial Unicode MS" w:hAnsi="Arial Unicode MS"/>
                    <w:b w:val="1"/>
                    <w:highlight w:val="white"/>
                    <w:rtl w:val="0"/>
                  </w:rPr>
                  <w:t xml:space="preserve">실내 서비스 로봇을 위한 음성인식 성능평가방법 (산업표준: KS B 6970)</w:t>
                </w:r>
              </w:sdtContent>
            </w:sdt>
          </w:p>
          <w:p w:rsidR="00000000" w:rsidDel="00000000" w:rsidP="00000000" w:rsidRDefault="00000000" w:rsidRPr="00000000" w14:paraId="00000177">
            <w:pPr>
              <w:spacing w:line="276" w:lineRule="auto"/>
              <w:jc w:val="left"/>
              <w:rPr>
                <w:rFonts w:ascii="Arial" w:cs="Arial" w:eastAsia="Arial" w:hAnsi="Arial"/>
                <w:b w:val="1"/>
                <w:highlight w:val="white"/>
              </w:rPr>
            </w:pPr>
            <w:sdt>
              <w:sdtPr>
                <w:tag w:val="goog_rdk_24"/>
              </w:sdtPr>
              <w:sdtContent>
                <w:r w:rsidDel="00000000" w:rsidR="00000000" w:rsidRPr="00000000">
                  <w:rPr>
                    <w:rFonts w:ascii="Arial Unicode MS" w:cs="Arial Unicode MS" w:eastAsia="Arial Unicode MS" w:hAnsi="Arial Unicode MS"/>
                    <w:b w:val="1"/>
                    <w:highlight w:val="white"/>
                    <w:rtl w:val="0"/>
                  </w:rPr>
                  <w:t xml:space="preserve">서비스 로봇을 위한 시스템 레벨에서의 얼굴인식 성능평가방법(산업표준: KS B 7306)</w:t>
                </w:r>
              </w:sdtContent>
            </w:sdt>
          </w:p>
          <w:p w:rsidR="00000000" w:rsidDel="00000000" w:rsidP="00000000" w:rsidRDefault="00000000" w:rsidRPr="00000000" w14:paraId="00000178">
            <w:pPr>
              <w:spacing w:line="276" w:lineRule="auto"/>
              <w:jc w:val="left"/>
              <w:rPr>
                <w:rFonts w:ascii="Arial" w:cs="Arial" w:eastAsia="Arial" w:hAnsi="Arial"/>
                <w:b w:val="1"/>
                <w:highlight w:val="white"/>
              </w:rPr>
            </w:pPr>
            <w:r w:rsidDel="00000000" w:rsidR="00000000" w:rsidRPr="00000000">
              <w:rPr>
                <w:rtl w:val="0"/>
              </w:rPr>
            </w:r>
          </w:p>
        </w:tc>
      </w:tr>
      <w:tr>
        <w:trPr>
          <w:trHeight w:val="463" w:hRule="atLeast"/>
        </w:trPr>
        <w:tc>
          <w:tcPr>
            <w:vAlign w:val="center"/>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70c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기타 (미학</w:t>
            </w:r>
            <w:r w:rsidDel="00000000" w:rsidR="00000000" w:rsidRPr="00000000">
              <w:rPr>
                <w:b w:val="1"/>
                <w:color w:val="0070c0"/>
                <w:rtl w:val="0"/>
              </w:rPr>
              <w:t xml:space="preserve">적</w:t>
            </w: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 요인 등)</w:t>
            </w:r>
          </w:p>
        </w:tc>
        <w:tc>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전원이 인가되지 않았을 때 로봇의 목 고정을 위한 장치가 있어야 한다.</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로봇에 연결된 다양한 케이블들은 꼬이지 않도록 정리되어야 한다. </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1.5 Deliverables (최종산출물) </w:t>
      </w:r>
      <w:r w:rsidDel="00000000" w:rsidR="00000000" w:rsidRPr="00000000">
        <w:rPr>
          <w:rFonts w:ascii="Malgun Gothic" w:cs="Malgun Gothic" w:eastAsia="Malgun Gothic" w:hAnsi="Malgun Gothic"/>
          <w:b w:val="1"/>
          <w:i w:val="0"/>
          <w:smallCaps w:val="0"/>
          <w:strike w:val="0"/>
          <w:color w:val="0070c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Arial" w:cs="Arial" w:eastAsia="Arial" w:hAnsi="Arial"/>
        </w:rPr>
      </w:pPr>
      <w:r w:rsidDel="00000000" w:rsidR="00000000" w:rsidRPr="00000000">
        <w:rPr>
          <w:b w:val="1"/>
          <w:rtl w:val="0"/>
        </w:rPr>
        <w:t xml:space="preserve">예상 산출 결과물 : </w:t>
      </w: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Arial" w:cs="Arial" w:eastAsia="Arial" w:hAnsi="Arial"/>
        </w:rPr>
      </w:pPr>
      <w:r w:rsidDel="00000000" w:rsidR="00000000" w:rsidRPr="00000000">
        <w:rPr>
          <w:rtl w:val="0"/>
        </w:rPr>
      </w:r>
    </w:p>
    <w:p w:rsidR="00000000" w:rsidDel="00000000" w:rsidP="00000000" w:rsidRDefault="00000000" w:rsidRPr="00000000" w14:paraId="00000183">
      <w:pPr>
        <w:widowControl w:val="1"/>
        <w:numPr>
          <w:ilvl w:val="0"/>
          <w:numId w:val="21"/>
        </w:numPr>
        <w:ind w:left="1440" w:hanging="360"/>
        <w:jc w:val="left"/>
        <w:rPr>
          <w:rFonts w:ascii="Arial" w:cs="Arial" w:eastAsia="Arial" w:hAnsi="Arial"/>
        </w:rPr>
      </w:pPr>
      <w:sdt>
        <w:sdtPr>
          <w:tag w:val="goog_rdk_25"/>
        </w:sdtPr>
        <w:sdtContent>
          <w:r w:rsidDel="00000000" w:rsidR="00000000" w:rsidRPr="00000000">
            <w:rPr>
              <w:rFonts w:ascii="Arial Unicode MS" w:cs="Arial Unicode MS" w:eastAsia="Arial Unicode MS" w:hAnsi="Arial Unicode MS"/>
              <w:rtl w:val="0"/>
            </w:rPr>
            <w:t xml:space="preserve">최종 보고서 Hardcopy 파일</w:t>
          </w:r>
        </w:sdtContent>
      </w:sdt>
    </w:p>
    <w:p w:rsidR="00000000" w:rsidDel="00000000" w:rsidP="00000000" w:rsidRDefault="00000000" w:rsidRPr="00000000" w14:paraId="00000184">
      <w:pPr>
        <w:widowControl w:val="1"/>
        <w:ind w:left="1440" w:firstLine="0"/>
        <w:jc w:val="left"/>
        <w:rPr>
          <w:rFonts w:ascii="Arial" w:cs="Arial" w:eastAsia="Arial" w:hAnsi="Arial"/>
        </w:rPr>
      </w:pPr>
      <w:sdt>
        <w:sdtPr>
          <w:tag w:val="goog_rdk_26"/>
        </w:sdtPr>
        <w:sdtContent>
          <w:r w:rsidDel="00000000" w:rsidR="00000000" w:rsidRPr="00000000">
            <w:rPr>
              <w:rFonts w:ascii="Arial Unicode MS" w:cs="Arial Unicode MS" w:eastAsia="Arial Unicode MS" w:hAnsi="Arial Unicode MS"/>
              <w:rtl w:val="0"/>
            </w:rPr>
            <w:t xml:space="preserve">캡스톤 보고서 파일 및 Hardcopy 본이다. </w:t>
          </w:r>
        </w:sdtContent>
      </w:sdt>
    </w:p>
    <w:p w:rsidR="00000000" w:rsidDel="00000000" w:rsidP="00000000" w:rsidRDefault="00000000" w:rsidRPr="00000000" w14:paraId="00000185">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6">
      <w:pPr>
        <w:widowControl w:val="1"/>
        <w:numPr>
          <w:ilvl w:val="0"/>
          <w:numId w:val="21"/>
        </w:numPr>
        <w:ind w:left="1440" w:hanging="360"/>
        <w:jc w:val="left"/>
        <w:rPr>
          <w:rFonts w:ascii="Arial" w:cs="Arial" w:eastAsia="Arial" w:hAnsi="Arial"/>
        </w:rPr>
      </w:pPr>
      <w:sdt>
        <w:sdtPr>
          <w:tag w:val="goog_rdk_27"/>
        </w:sdtPr>
        <w:sdtContent>
          <w:r w:rsidDel="00000000" w:rsidR="00000000" w:rsidRPr="00000000">
            <w:rPr>
              <w:rFonts w:ascii="Arial Unicode MS" w:cs="Arial Unicode MS" w:eastAsia="Arial Unicode MS" w:hAnsi="Arial Unicode MS"/>
              <w:rtl w:val="0"/>
            </w:rPr>
            <w:t xml:space="preserve">Python source code 파일 </w:t>
          </w:r>
        </w:sdtContent>
      </w:sdt>
    </w:p>
    <w:p w:rsidR="00000000" w:rsidDel="00000000" w:rsidP="00000000" w:rsidRDefault="00000000" w:rsidRPr="00000000" w14:paraId="00000187">
      <w:pPr>
        <w:widowControl w:val="1"/>
        <w:ind w:left="1440" w:firstLine="0"/>
        <w:jc w:val="left"/>
        <w:rPr>
          <w:rFonts w:ascii="Arial" w:cs="Arial" w:eastAsia="Arial" w:hAnsi="Arial"/>
        </w:rPr>
      </w:pPr>
      <w:sdt>
        <w:sdtPr>
          <w:tag w:val="goog_rdk_28"/>
        </w:sdtPr>
        <w:sdtContent>
          <w:r w:rsidDel="00000000" w:rsidR="00000000" w:rsidRPr="00000000">
            <w:rPr>
              <w:rFonts w:ascii="Arial Unicode MS" w:cs="Arial Unicode MS" w:eastAsia="Arial Unicode MS" w:hAnsi="Arial Unicode MS"/>
              <w:rtl w:val="0"/>
            </w:rPr>
            <w:t xml:space="preserve">Python으로 작성한 음성 분석 소스코드이다. </w:t>
          </w:r>
        </w:sdtContent>
      </w:sdt>
    </w:p>
    <w:p w:rsidR="00000000" w:rsidDel="00000000" w:rsidP="00000000" w:rsidRDefault="00000000" w:rsidRPr="00000000" w14:paraId="00000188">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9">
      <w:pPr>
        <w:widowControl w:val="1"/>
        <w:numPr>
          <w:ilvl w:val="0"/>
          <w:numId w:val="21"/>
        </w:numPr>
        <w:ind w:left="1440" w:hanging="360"/>
        <w:jc w:val="left"/>
        <w:rPr>
          <w:rFonts w:ascii="Arial" w:cs="Arial" w:eastAsia="Arial" w:hAnsi="Arial"/>
        </w:rPr>
      </w:pPr>
      <w:sdt>
        <w:sdtPr>
          <w:tag w:val="goog_rdk_29"/>
        </w:sdtPr>
        <w:sdtContent>
          <w:r w:rsidDel="00000000" w:rsidR="00000000" w:rsidRPr="00000000">
            <w:rPr>
              <w:rFonts w:ascii="Arial Unicode MS" w:cs="Arial Unicode MS" w:eastAsia="Arial Unicode MS" w:hAnsi="Arial Unicode MS"/>
              <w:rtl w:val="0"/>
            </w:rPr>
            <w:t xml:space="preserve">C# affectiva source code 파일 </w:t>
          </w:r>
        </w:sdtContent>
      </w:sdt>
    </w:p>
    <w:p w:rsidR="00000000" w:rsidDel="00000000" w:rsidP="00000000" w:rsidRDefault="00000000" w:rsidRPr="00000000" w14:paraId="0000018A">
      <w:pPr>
        <w:widowControl w:val="1"/>
        <w:ind w:left="1440" w:firstLine="0"/>
        <w:jc w:val="left"/>
        <w:rPr>
          <w:rFonts w:ascii="Arial" w:cs="Arial" w:eastAsia="Arial" w:hAnsi="Arial"/>
        </w:rPr>
      </w:pPr>
      <w:sdt>
        <w:sdtPr>
          <w:tag w:val="goog_rdk_30"/>
        </w:sdtPr>
        <w:sdtContent>
          <w:r w:rsidDel="00000000" w:rsidR="00000000" w:rsidRPr="00000000">
            <w:rPr>
              <w:rFonts w:ascii="Arial Unicode MS" w:cs="Arial Unicode MS" w:eastAsia="Arial Unicode MS" w:hAnsi="Arial Unicode MS"/>
              <w:rtl w:val="0"/>
            </w:rPr>
            <w:t xml:space="preserve">C#으로 작성한 얼굴 인식 및 아바타 얼굴 출력 소스코드이다.</w:t>
          </w:r>
        </w:sdtContent>
      </w:sdt>
    </w:p>
    <w:p w:rsidR="00000000" w:rsidDel="00000000" w:rsidP="00000000" w:rsidRDefault="00000000" w:rsidRPr="00000000" w14:paraId="0000018B">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C">
      <w:pPr>
        <w:widowControl w:val="1"/>
        <w:numPr>
          <w:ilvl w:val="0"/>
          <w:numId w:val="21"/>
        </w:numPr>
        <w:ind w:left="1440" w:hanging="360"/>
        <w:jc w:val="left"/>
        <w:rPr>
          <w:rFonts w:ascii="Arial" w:cs="Arial" w:eastAsia="Arial" w:hAnsi="Arial"/>
        </w:rPr>
      </w:pPr>
      <w:sdt>
        <w:sdtPr>
          <w:tag w:val="goog_rdk_31"/>
        </w:sdtPr>
        <w:sdtContent>
          <w:r w:rsidDel="00000000" w:rsidR="00000000" w:rsidRPr="00000000">
            <w:rPr>
              <w:rFonts w:ascii="Arial Unicode MS" w:cs="Arial Unicode MS" w:eastAsia="Arial Unicode MS" w:hAnsi="Arial Unicode MS"/>
              <w:rtl w:val="0"/>
            </w:rPr>
            <w:t xml:space="preserve">면접 로봇 demo 영상</w:t>
          </w:r>
        </w:sdtContent>
      </w:sdt>
    </w:p>
    <w:p w:rsidR="00000000" w:rsidDel="00000000" w:rsidP="00000000" w:rsidRDefault="00000000" w:rsidRPr="00000000" w14:paraId="0000018D">
      <w:pPr>
        <w:widowControl w:val="1"/>
        <w:ind w:left="1440" w:firstLine="0"/>
        <w:jc w:val="left"/>
        <w:rPr>
          <w:rFonts w:ascii="Arial" w:cs="Arial" w:eastAsia="Arial" w:hAnsi="Arial"/>
        </w:rPr>
      </w:pPr>
      <w:sdt>
        <w:sdtPr>
          <w:tag w:val="goog_rdk_32"/>
        </w:sdtPr>
        <w:sdtContent>
          <w:r w:rsidDel="00000000" w:rsidR="00000000" w:rsidRPr="00000000">
            <w:rPr>
              <w:rFonts w:ascii="Arial Unicode MS" w:cs="Arial Unicode MS" w:eastAsia="Arial Unicode MS" w:hAnsi="Arial Unicode MS"/>
              <w:rtl w:val="0"/>
            </w:rPr>
            <w:t xml:space="preserve">실제 팀원을 대상으로 모의 면접을 진행한 데모 영상이다. </w:t>
          </w:r>
        </w:sdtContent>
      </w:sdt>
    </w:p>
    <w:p w:rsidR="00000000" w:rsidDel="00000000" w:rsidP="00000000" w:rsidRDefault="00000000" w:rsidRPr="00000000" w14:paraId="0000018E">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F">
      <w:pPr>
        <w:widowControl w:val="1"/>
        <w:numPr>
          <w:ilvl w:val="0"/>
          <w:numId w:val="21"/>
        </w:numPr>
        <w:ind w:left="1440" w:hanging="360"/>
        <w:jc w:val="left"/>
        <w:rPr>
          <w:rFonts w:ascii="Arial" w:cs="Arial" w:eastAsia="Arial" w:hAnsi="Arial"/>
        </w:rPr>
      </w:pPr>
      <w:sdt>
        <w:sdtPr>
          <w:tag w:val="goog_rdk_33"/>
        </w:sdtPr>
        <w:sdtContent>
          <w:r w:rsidDel="00000000" w:rsidR="00000000" w:rsidRPr="00000000">
            <w:rPr>
              <w:rFonts w:ascii="Arial Unicode MS" w:cs="Arial Unicode MS" w:eastAsia="Arial Unicode MS" w:hAnsi="Arial Unicode MS"/>
              <w:rtl w:val="0"/>
            </w:rPr>
            <w:t xml:space="preserve">음성 인식 Program </w:t>
          </w:r>
        </w:sdtContent>
      </w:sdt>
    </w:p>
    <w:p w:rsidR="00000000" w:rsidDel="00000000" w:rsidP="00000000" w:rsidRDefault="00000000" w:rsidRPr="00000000" w14:paraId="00000190">
      <w:pPr>
        <w:widowControl w:val="1"/>
        <w:ind w:left="1440" w:firstLine="0"/>
        <w:jc w:val="left"/>
        <w:rPr>
          <w:rFonts w:ascii="Arial" w:cs="Arial" w:eastAsia="Arial" w:hAnsi="Arial"/>
        </w:rPr>
      </w:pPr>
      <w:sdt>
        <w:sdtPr>
          <w:tag w:val="goog_rdk_34"/>
        </w:sdtPr>
        <w:sdtContent>
          <w:r w:rsidDel="00000000" w:rsidR="00000000" w:rsidRPr="00000000">
            <w:rPr>
              <w:rFonts w:ascii="Arial Unicode MS" w:cs="Arial Unicode MS" w:eastAsia="Arial Unicode MS" w:hAnsi="Arial Unicode MS"/>
              <w:rtl w:val="0"/>
            </w:rPr>
            <w:t xml:space="preserve">Speech recognition API와 Pyaudio 모듈로 구성된 음성 인식 프로그램이다.</w:t>
          </w:r>
        </w:sdtContent>
      </w:sdt>
    </w:p>
    <w:p w:rsidR="00000000" w:rsidDel="00000000" w:rsidP="00000000" w:rsidRDefault="00000000" w:rsidRPr="00000000" w14:paraId="00000191">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2">
      <w:pPr>
        <w:widowControl w:val="1"/>
        <w:numPr>
          <w:ilvl w:val="0"/>
          <w:numId w:val="21"/>
        </w:numPr>
        <w:ind w:left="1440" w:hanging="360"/>
        <w:jc w:val="left"/>
        <w:rPr>
          <w:rFonts w:ascii="Arial" w:cs="Arial" w:eastAsia="Arial" w:hAnsi="Arial"/>
        </w:rPr>
      </w:pPr>
      <w:sdt>
        <w:sdtPr>
          <w:tag w:val="goog_rdk_35"/>
        </w:sdtPr>
        <w:sdtContent>
          <w:r w:rsidDel="00000000" w:rsidR="00000000" w:rsidRPr="00000000">
            <w:rPr>
              <w:rFonts w:ascii="Arial Unicode MS" w:cs="Arial Unicode MS" w:eastAsia="Arial Unicode MS" w:hAnsi="Arial Unicode MS"/>
              <w:rtl w:val="0"/>
            </w:rPr>
            <w:t xml:space="preserve">음성 합성 audio 파일</w:t>
          </w:r>
        </w:sdtContent>
      </w:sdt>
    </w:p>
    <w:p w:rsidR="00000000" w:rsidDel="00000000" w:rsidP="00000000" w:rsidRDefault="00000000" w:rsidRPr="00000000" w14:paraId="00000193">
      <w:pPr>
        <w:widowControl w:val="1"/>
        <w:ind w:left="1440" w:firstLine="0"/>
        <w:jc w:val="left"/>
        <w:rPr>
          <w:rFonts w:ascii="Arial" w:cs="Arial" w:eastAsia="Arial" w:hAnsi="Arial"/>
        </w:rPr>
      </w:pPr>
      <w:sdt>
        <w:sdtPr>
          <w:tag w:val="goog_rdk_36"/>
        </w:sdtPr>
        <w:sdtContent>
          <w:r w:rsidDel="00000000" w:rsidR="00000000" w:rsidRPr="00000000">
            <w:rPr>
              <w:rFonts w:ascii="Arial Unicode MS" w:cs="Arial Unicode MS" w:eastAsia="Arial Unicode MS" w:hAnsi="Arial Unicode MS"/>
              <w:rtl w:val="0"/>
            </w:rPr>
            <w:t xml:space="preserve">Clova 더빙, Typecast 더빙, Window Sp.voice 엔진으로 생성된 음성 audio 파일이다.</w:t>
          </w:r>
        </w:sdtContent>
      </w:sdt>
    </w:p>
    <w:p w:rsidR="00000000" w:rsidDel="00000000" w:rsidP="00000000" w:rsidRDefault="00000000" w:rsidRPr="00000000" w14:paraId="00000194">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5">
      <w:pPr>
        <w:widowControl w:val="1"/>
        <w:numPr>
          <w:ilvl w:val="0"/>
          <w:numId w:val="21"/>
        </w:numPr>
        <w:ind w:left="1440" w:hanging="360"/>
        <w:jc w:val="left"/>
        <w:rPr>
          <w:rFonts w:ascii="Arial" w:cs="Arial" w:eastAsia="Arial" w:hAnsi="Arial"/>
          <w:u w:val="none"/>
        </w:rPr>
      </w:pPr>
      <w:sdt>
        <w:sdtPr>
          <w:tag w:val="goog_rdk_37"/>
        </w:sdtPr>
        <w:sdtContent>
          <w:r w:rsidDel="00000000" w:rsidR="00000000" w:rsidRPr="00000000">
            <w:rPr>
              <w:rFonts w:ascii="Arial Unicode MS" w:cs="Arial Unicode MS" w:eastAsia="Arial Unicode MS" w:hAnsi="Arial Unicode MS"/>
              <w:rtl w:val="0"/>
            </w:rPr>
            <w:t xml:space="preserve">로봇 모션 파일</w:t>
          </w:r>
        </w:sdtContent>
      </w:sdt>
    </w:p>
    <w:p w:rsidR="00000000" w:rsidDel="00000000" w:rsidP="00000000" w:rsidRDefault="00000000" w:rsidRPr="00000000" w14:paraId="00000196">
      <w:pPr>
        <w:widowControl w:val="1"/>
        <w:jc w:val="left"/>
        <w:rPr>
          <w:rFonts w:ascii="Arial" w:cs="Arial" w:eastAsia="Arial" w:hAnsi="Arial"/>
        </w:rPr>
      </w:pPr>
      <w:sdt>
        <w:sdtPr>
          <w:tag w:val="goog_rdk_38"/>
        </w:sdtPr>
        <w:sdtContent>
          <w:r w:rsidDel="00000000" w:rsidR="00000000" w:rsidRPr="00000000">
            <w:rPr>
              <w:rFonts w:ascii="Arial Unicode MS" w:cs="Arial Unicode MS" w:eastAsia="Arial Unicode MS" w:hAnsi="Arial Unicode MS"/>
              <w:rtl w:val="0"/>
            </w:rPr>
            <w:tab/>
            <w:tab/>
            <w:t xml:space="preserve">로봇에 탑재된 모션 저장 파일 및 작동 코드 파일이다. </w:t>
          </w:r>
        </w:sdtContent>
      </w:sdt>
    </w:p>
    <w:p w:rsidR="00000000" w:rsidDel="00000000" w:rsidP="00000000" w:rsidRDefault="00000000" w:rsidRPr="00000000" w14:paraId="00000197">
      <w:pPr>
        <w:widowControl w:val="1"/>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8">
      <w:pPr>
        <w:widowControl w:val="1"/>
        <w:numPr>
          <w:ilvl w:val="0"/>
          <w:numId w:val="21"/>
        </w:numPr>
        <w:ind w:left="1440" w:hanging="360"/>
        <w:jc w:val="left"/>
        <w:rPr>
          <w:rFonts w:ascii="Arial" w:cs="Arial" w:eastAsia="Arial" w:hAnsi="Arial"/>
        </w:rPr>
      </w:pPr>
      <w:sdt>
        <w:sdtPr>
          <w:tag w:val="goog_rdk_39"/>
        </w:sdtPr>
        <w:sdtContent>
          <w:r w:rsidDel="00000000" w:rsidR="00000000" w:rsidRPr="00000000">
            <w:rPr>
              <w:rFonts w:ascii="Arial Unicode MS" w:cs="Arial Unicode MS" w:eastAsia="Arial Unicode MS" w:hAnsi="Arial Unicode MS"/>
              <w:rtl w:val="0"/>
            </w:rPr>
            <w:t xml:space="preserve">면접 로봇의 최종 형태 </w:t>
          </w:r>
        </w:sdtContent>
      </w:sdt>
    </w:p>
    <w:p w:rsidR="00000000" w:rsidDel="00000000" w:rsidP="00000000" w:rsidRDefault="00000000" w:rsidRPr="00000000" w14:paraId="00000199">
      <w:pPr>
        <w:widowControl w:val="1"/>
        <w:ind w:left="1440" w:firstLine="0"/>
        <w:jc w:val="left"/>
        <w:rPr>
          <w:rFonts w:ascii="Arial" w:cs="Arial" w:eastAsia="Arial" w:hAnsi="Arial"/>
        </w:rPr>
      </w:pPr>
      <w:sdt>
        <w:sdtPr>
          <w:tag w:val="goog_rdk_40"/>
        </w:sdtPr>
        <w:sdtContent>
          <w:r w:rsidDel="00000000" w:rsidR="00000000" w:rsidRPr="00000000">
            <w:rPr>
              <w:rFonts w:ascii="Arial Unicode MS" w:cs="Arial Unicode MS" w:eastAsia="Arial Unicode MS" w:hAnsi="Arial Unicode MS"/>
              <w:rtl w:val="0"/>
            </w:rPr>
            <w:t xml:space="preserve">물리적으로 구현된 로봇의 최종 형태이다. </w:t>
          </w:r>
        </w:sdtContent>
      </w:sdt>
    </w:p>
    <w:p w:rsidR="00000000" w:rsidDel="00000000" w:rsidP="00000000" w:rsidRDefault="00000000" w:rsidRPr="00000000" w14:paraId="0000019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9B">
      <w:pPr>
        <w:ind w:left="0" w:firstLine="0"/>
        <w:rPr>
          <w:b w:val="1"/>
        </w:rPr>
      </w:pPr>
      <w:r w:rsidDel="00000000" w:rsidR="00000000" w:rsidRPr="00000000">
        <w:rPr>
          <w:rFonts w:ascii="Arial" w:cs="Arial" w:eastAsia="Arial" w:hAnsi="Arial"/>
          <w:rtl w:val="0"/>
        </w:rPr>
        <w:t xml:space="preserve">2. </w:t>
      </w:r>
      <w:r w:rsidDel="00000000" w:rsidR="00000000" w:rsidRPr="00000000">
        <w:rPr>
          <w:b w:val="1"/>
          <w:rtl w:val="0"/>
        </w:rPr>
        <w:t xml:space="preserve">PROJECT BACKGROUND</w:t>
      </w:r>
    </w:p>
    <w:p w:rsidR="00000000" w:rsidDel="00000000" w:rsidP="00000000" w:rsidRDefault="00000000" w:rsidRPr="00000000" w14:paraId="0000019C">
      <w:pPr>
        <w:ind w:left="0" w:firstLine="0"/>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    2.1 Literature Review </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numPr>
          <w:ilvl w:val="0"/>
          <w:numId w:val="23"/>
        </w:numPr>
        <w:ind w:left="720" w:hanging="360"/>
      </w:pPr>
      <w:r w:rsidDel="00000000" w:rsidR="00000000" w:rsidRPr="00000000">
        <w:rPr>
          <w:b w:val="1"/>
          <w:rtl w:val="0"/>
        </w:rPr>
        <w:t xml:space="preserve">Telling Stories to Robots: The Effect of Backchanneling on a Child’s Storytelling</w:t>
      </w:r>
    </w:p>
    <w:p w:rsidR="00000000" w:rsidDel="00000000" w:rsidP="00000000" w:rsidRDefault="00000000" w:rsidRPr="00000000" w14:paraId="000001A0">
      <w:pPr>
        <w:ind w:left="720" w:firstLine="0"/>
        <w:rPr/>
      </w:pPr>
      <w:r w:rsidDel="00000000" w:rsidR="00000000" w:rsidRPr="00000000">
        <w:rPr>
          <w:rtl w:val="0"/>
        </w:rPr>
        <w:t xml:space="preserve">분류 : 논문</w:t>
      </w:r>
    </w:p>
    <w:p w:rsidR="00000000" w:rsidDel="00000000" w:rsidP="00000000" w:rsidRDefault="00000000" w:rsidRPr="00000000" w14:paraId="000001A1">
      <w:pPr>
        <w:ind w:left="720" w:firstLine="0"/>
        <w:rPr/>
      </w:pPr>
      <w:r w:rsidDel="00000000" w:rsidR="00000000" w:rsidRPr="00000000">
        <w:rPr>
          <w:rtl w:val="0"/>
        </w:rPr>
        <w:t xml:space="preserve">발행 년도 : 2017</w:t>
      </w:r>
    </w:p>
    <w:p w:rsidR="00000000" w:rsidDel="00000000" w:rsidP="00000000" w:rsidRDefault="00000000" w:rsidRPr="00000000" w14:paraId="000001A2">
      <w:pPr>
        <w:ind w:left="720" w:firstLine="0"/>
        <w:rPr/>
      </w:pPr>
      <w:r w:rsidDel="00000000" w:rsidR="00000000" w:rsidRPr="00000000">
        <w:rPr>
          <w:rtl w:val="0"/>
        </w:rPr>
        <w:t xml:space="preserve">저자 : Hae Won Park, Mirko Gelsomini, Jin Joo Lee, and Cynthia Breazeal (Personal Robots Group, MIT Media Lab) </w:t>
      </w:r>
    </w:p>
    <w:p w:rsidR="00000000" w:rsidDel="00000000" w:rsidP="00000000" w:rsidRDefault="00000000" w:rsidRPr="00000000" w14:paraId="000001A3">
      <w:pPr>
        <w:ind w:left="720" w:firstLine="0"/>
        <w:rPr/>
      </w:pPr>
      <w:r w:rsidDel="00000000" w:rsidR="00000000" w:rsidRPr="00000000">
        <w:rPr>
          <w:rtl w:val="0"/>
        </w:rPr>
        <w:t xml:space="preserve">요약 : 4~6세 어린이들의 비언어적 행동을 관찰 및 분석하여 아이들을 대상으로 Backchanneling 모델을 탑재한 로봇과의 대화를 진행한 결과, 로봇이 일정한 규칙을 가지고 대답하는 것보단 규칙성 없이 사용자의 반응에 따라 적절한 비언어적 표현과 말을 하도록 설정된 로봇 모델을 선호한다는 것을 확인하였다. 이 점을 상용화하게 될 경우, 발생할 수 있는 대표적인 효과로서 미취학 아동의 빠른 언어 능력 성장을 서술하였지만 로봇이 아이들이 민감하게 반응하고 인식하는 Backchanneling 반응 행동을 생성할 수 있는가라는 질문에 대한 평가를 진행해야 할 필요성이 있다고 서술하였다.</w:t>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t xml:space="preserve">* Backchanneling : 대화 상황에 있어 상대방의 말에 고개를 끄덕이거나 추임새와 같은 소리를 내는 것과 같은 사람의 비언어, 반언어적 표현들을 지칭하는 단어</w:t>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t xml:space="preserve">본 연구에서 사람과 로봇간의 상호 작용을 구현하기 위해 관련 자료 조사를 진행하던 중, 비언어적 행동을 생성하는 시기인 4~6세의 아동의 행동을 분석하여 Backchanneling 패턴을 생성 및 이를 로봇에 적용하여 아이들과 실제 대화 상황을 진행한 결과를 정리한 위의 논문을 활용하게 되었다.</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23"/>
        </w:numPr>
        <w:ind w:left="720" w:hanging="360"/>
      </w:pPr>
      <w:r w:rsidDel="00000000" w:rsidR="00000000" w:rsidRPr="00000000">
        <w:rPr>
          <w:b w:val="1"/>
          <w:rtl w:val="0"/>
        </w:rPr>
        <w:t xml:space="preserve">로봇의 비언어적 즉시성에 대한 사례연구</w:t>
      </w:r>
    </w:p>
    <w:p w:rsidR="00000000" w:rsidDel="00000000" w:rsidP="00000000" w:rsidRDefault="00000000" w:rsidRPr="00000000" w14:paraId="000001AA">
      <w:pPr>
        <w:ind w:left="720" w:firstLine="0"/>
        <w:rPr/>
      </w:pPr>
      <w:r w:rsidDel="00000000" w:rsidR="00000000" w:rsidRPr="00000000">
        <w:rPr>
          <w:rtl w:val="0"/>
        </w:rPr>
        <w:t xml:space="preserve">분류 : 논문</w:t>
      </w:r>
    </w:p>
    <w:p w:rsidR="00000000" w:rsidDel="00000000" w:rsidP="00000000" w:rsidRDefault="00000000" w:rsidRPr="00000000" w14:paraId="000001AB">
      <w:pPr>
        <w:ind w:left="720" w:firstLine="0"/>
        <w:rPr/>
      </w:pPr>
      <w:r w:rsidDel="00000000" w:rsidR="00000000" w:rsidRPr="00000000">
        <w:rPr>
          <w:rtl w:val="0"/>
        </w:rPr>
        <w:t xml:space="preserve">발행 년도 : 2015</w:t>
      </w:r>
    </w:p>
    <w:p w:rsidR="00000000" w:rsidDel="00000000" w:rsidP="00000000" w:rsidRDefault="00000000" w:rsidRPr="00000000" w14:paraId="000001AC">
      <w:pPr>
        <w:ind w:left="720" w:firstLine="0"/>
        <w:rPr/>
      </w:pPr>
      <w:r w:rsidDel="00000000" w:rsidR="00000000" w:rsidRPr="00000000">
        <w:rPr>
          <w:rtl w:val="0"/>
        </w:rPr>
        <w:t xml:space="preserve">저자 : 정성미, 신동희, 구지향</w:t>
      </w:r>
    </w:p>
    <w:p w:rsidR="00000000" w:rsidDel="00000000" w:rsidP="00000000" w:rsidRDefault="00000000" w:rsidRPr="00000000" w14:paraId="000001AD">
      <w:pPr>
        <w:ind w:left="720" w:firstLine="0"/>
        <w:rPr/>
      </w:pPr>
      <w:r w:rsidDel="00000000" w:rsidR="00000000" w:rsidRPr="00000000">
        <w:rPr>
          <w:rtl w:val="0"/>
        </w:rPr>
        <w:t xml:space="preserve">요약 : 사람과 로봇간의 대화 상호작용에서 비언어적 즉시성이 사람의 인지에 어떠한 영향을 미치는지에 대한 연구를 수행한 내용이며 고개를 끄덕이는 것과 같은 로봇의 비언어적 즉시성이 사용자로 하여금 활발한 대화 상황을 진행하고 있으며 상호작용에서 긍정적인 영향을 쌍방향으로 주고 받음을 확인 가능하다고 서술하였다. 또한, 낱개의 비언어적 즉시성 동작은 어떠한 대화 상황에서 수행되는가에 따라 해석이 일관되게 나타나지 않음을 서술하였다.</w:t>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t xml:space="preserve">본 연구에서 사람과의 상호작용을 진행할 경우, 로봇이 사용자가 어떠한 대화 내용과 반응을 하는지에 대응하여 로봇이 적절하게 반응으로 출력해야 할 비언어적 표현이 자연스러운 대화 상황을 구성하는 목적에서 어떠한 효과가 있을지 확인하고자 한 자료조사에서 위의 자료를 참고하였다.</w:t>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numPr>
          <w:ilvl w:val="0"/>
          <w:numId w:val="23"/>
        </w:numPr>
        <w:ind w:left="720" w:hanging="360"/>
      </w:pPr>
      <w:r w:rsidDel="00000000" w:rsidR="00000000" w:rsidRPr="00000000">
        <w:rPr>
          <w:b w:val="1"/>
          <w:rtl w:val="0"/>
        </w:rPr>
        <w:t xml:space="preserve">음성 인식 오픈 API의 음성 인식 정확도 비교 분석</w:t>
      </w:r>
    </w:p>
    <w:p w:rsidR="00000000" w:rsidDel="00000000" w:rsidP="00000000" w:rsidRDefault="00000000" w:rsidRPr="00000000" w14:paraId="000001B2">
      <w:pPr>
        <w:ind w:left="720" w:firstLine="0"/>
        <w:rPr/>
      </w:pPr>
      <w:r w:rsidDel="00000000" w:rsidR="00000000" w:rsidRPr="00000000">
        <w:rPr>
          <w:rtl w:val="0"/>
        </w:rPr>
        <w:t xml:space="preserve">분류 : 논문</w:t>
      </w:r>
    </w:p>
    <w:p w:rsidR="00000000" w:rsidDel="00000000" w:rsidP="00000000" w:rsidRDefault="00000000" w:rsidRPr="00000000" w14:paraId="000001B3">
      <w:pPr>
        <w:ind w:left="720" w:firstLine="0"/>
        <w:rPr/>
      </w:pPr>
      <w:r w:rsidDel="00000000" w:rsidR="00000000" w:rsidRPr="00000000">
        <w:rPr>
          <w:rtl w:val="0"/>
        </w:rPr>
        <w:t xml:space="preserve">발행 년도 : 2017</w:t>
      </w:r>
    </w:p>
    <w:p w:rsidR="00000000" w:rsidDel="00000000" w:rsidP="00000000" w:rsidRDefault="00000000" w:rsidRPr="00000000" w14:paraId="000001B4">
      <w:pPr>
        <w:ind w:left="720" w:firstLine="0"/>
        <w:rPr/>
      </w:pPr>
      <w:r w:rsidDel="00000000" w:rsidR="00000000" w:rsidRPr="00000000">
        <w:rPr>
          <w:rtl w:val="0"/>
        </w:rPr>
        <w:t xml:space="preserve">저자 : 최승주, 김종배</w:t>
      </w:r>
    </w:p>
    <w:p w:rsidR="00000000" w:rsidDel="00000000" w:rsidP="00000000" w:rsidRDefault="00000000" w:rsidRPr="00000000" w14:paraId="000001B5">
      <w:pPr>
        <w:ind w:left="720" w:firstLine="0"/>
        <w:rPr/>
      </w:pPr>
      <w:r w:rsidDel="00000000" w:rsidR="00000000" w:rsidRPr="00000000">
        <w:rPr>
          <w:rtl w:val="0"/>
        </w:rPr>
        <w:t xml:space="preserve">요약 : 음성인식 기술을 지원하는 대표적인 회사들(Google, KaKao, Naver)의 한국어 음성인식 API의 특징과 인식률을 실험을 통해 비교 분석한 결과를 확인 가능함을 서술하였다.</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본 연구에서 사람과의 상호작용에서 로봇이 사용자에게 대답을 할 경우 목소리에서 어색함이 느껴지지 않으면서 다양한 대화를 진행할 수 있도록 음성인식 및 합성 기술을 조사하던 중 위의 논문을 참고하여 음성인식 기술의 선택지를 좁힐 수 있었다. 또한, 음성인식 기술이 어떻게 이루어지는지에 대한 과정 설명을 통해 음성인식 및 발화 구현에 있어 효율적인 기능 분배를 하는데 활용하였다.</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numPr>
          <w:ilvl w:val="0"/>
          <w:numId w:val="23"/>
        </w:numPr>
        <w:ind w:left="720" w:hanging="360"/>
        <w:rPr>
          <w:rFonts w:ascii="Malgun Gothic" w:cs="Malgun Gothic" w:eastAsia="Malgun Gothic" w:hAnsi="Malgun Gothic"/>
        </w:rPr>
      </w:pPr>
      <w:r w:rsidDel="00000000" w:rsidR="00000000" w:rsidRPr="00000000">
        <w:rPr>
          <w:b w:val="1"/>
          <w:rtl w:val="0"/>
        </w:rPr>
        <w:t xml:space="preserve">The Effects of Emotion of Voice in Synthesized and Recorded Speech</w:t>
      </w:r>
    </w:p>
    <w:p w:rsidR="00000000" w:rsidDel="00000000" w:rsidP="00000000" w:rsidRDefault="00000000" w:rsidRPr="00000000" w14:paraId="000001BA">
      <w:pPr>
        <w:ind w:left="720" w:firstLine="0"/>
        <w:rPr/>
      </w:pPr>
      <w:r w:rsidDel="00000000" w:rsidR="00000000" w:rsidRPr="00000000">
        <w:rPr>
          <w:rtl w:val="0"/>
        </w:rPr>
        <w:t xml:space="preserve">분류 : 논문</w:t>
      </w:r>
    </w:p>
    <w:p w:rsidR="00000000" w:rsidDel="00000000" w:rsidP="00000000" w:rsidRDefault="00000000" w:rsidRPr="00000000" w14:paraId="000001BB">
      <w:pPr>
        <w:ind w:left="720" w:firstLine="0"/>
        <w:rPr/>
      </w:pPr>
      <w:r w:rsidDel="00000000" w:rsidR="00000000" w:rsidRPr="00000000">
        <w:rPr>
          <w:rtl w:val="0"/>
        </w:rPr>
        <w:t xml:space="preserve">발행 년도 : 2001</w:t>
      </w:r>
    </w:p>
    <w:p w:rsidR="00000000" w:rsidDel="00000000" w:rsidP="00000000" w:rsidRDefault="00000000" w:rsidRPr="00000000" w14:paraId="000001BC">
      <w:pPr>
        <w:ind w:left="720" w:firstLine="0"/>
        <w:rPr/>
      </w:pPr>
      <w:r w:rsidDel="00000000" w:rsidR="00000000" w:rsidRPr="00000000">
        <w:rPr>
          <w:rtl w:val="0"/>
        </w:rPr>
        <w:t xml:space="preserve">저자 : Nass, C., Foehr, U., Brave, S., &amp; Somoza, M.</w:t>
      </w:r>
    </w:p>
    <w:p w:rsidR="00000000" w:rsidDel="00000000" w:rsidP="00000000" w:rsidRDefault="00000000" w:rsidRPr="00000000" w14:paraId="000001BD">
      <w:pPr>
        <w:ind w:left="720" w:firstLine="0"/>
        <w:rPr/>
      </w:pPr>
      <w:r w:rsidDel="00000000" w:rsidR="00000000" w:rsidRPr="00000000">
        <w:rPr>
          <w:rtl w:val="0"/>
        </w:rPr>
        <w:t xml:space="preserve">요약 : 녹음된 목소리나 합성된 목소리로 전달되는 감정이 콘텐츠의 정서적 활력, 적합성, 선호도, 신뢰도에 대한 인식에 영향을 미치는가에 대한 연구 내용이다. 사람들에게 녹음된 목소리와 합성된 목소리로 뉴스 기사와 영화 설명, 건강 이야기를 들려주면서 음성 감정과 내용 감정에 대한 일관성과 일치성을 판단하였으며 그 결과, 사람들이 음성 감정과 내용 감정이 일치할 경우의 대화를 더 선호하는 경향이 있지만 음성 감정과 내용 감정이 일치하지 않을 경우에도 부정적으로 느끼는 것이 아닌, 대화의 정보에서 신뢰성을 가지는 경향이 있음을 확인하였다. 또한, TTS 음성 합성 목소리나 녹음된 목소리에 구분없이 출력에서 나타나는 감정이 중요하다는 연구 내용을 서술하였다.</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t xml:space="preserve">본 연구에서 사람과 로봇의 상호작용에서 로봇의 발화시 음성 합성된 목소리와 녹음 목소리에서 사용자가 로봇의 답변을 통해 느낄 수 있는 로봇의 비언어적 피드백 전달이 잘 이루어질 수 있는가에 대한 참고자료로 활용되었다.</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numPr>
          <w:ilvl w:val="0"/>
          <w:numId w:val="23"/>
        </w:numPr>
        <w:ind w:left="720" w:hanging="360"/>
      </w:pPr>
      <w:r w:rsidDel="00000000" w:rsidR="00000000" w:rsidRPr="00000000">
        <w:rPr>
          <w:b w:val="1"/>
          <w:rtl w:val="0"/>
        </w:rPr>
        <w:t xml:space="preserve">비언어의 상호동기화가 커뮤니케이션에 미치는 영향: 음성 언어와 몸짓 언어를 중심으로</w:t>
      </w:r>
    </w:p>
    <w:p w:rsidR="00000000" w:rsidDel="00000000" w:rsidP="00000000" w:rsidRDefault="00000000" w:rsidRPr="00000000" w14:paraId="000001C2">
      <w:pPr>
        <w:ind w:left="720" w:firstLine="0"/>
        <w:rPr/>
      </w:pPr>
      <w:r w:rsidDel="00000000" w:rsidR="00000000" w:rsidRPr="00000000">
        <w:rPr>
          <w:rtl w:val="0"/>
        </w:rPr>
        <w:t xml:space="preserve">분류 : 학술지</w:t>
      </w:r>
    </w:p>
    <w:p w:rsidR="00000000" w:rsidDel="00000000" w:rsidP="00000000" w:rsidRDefault="00000000" w:rsidRPr="00000000" w14:paraId="000001C3">
      <w:pPr>
        <w:ind w:left="720" w:firstLine="0"/>
        <w:rPr/>
      </w:pPr>
      <w:r w:rsidDel="00000000" w:rsidR="00000000" w:rsidRPr="00000000">
        <w:rPr>
          <w:rtl w:val="0"/>
        </w:rPr>
        <w:t xml:space="preserve">발행 년도 : 2014</w:t>
      </w:r>
    </w:p>
    <w:p w:rsidR="00000000" w:rsidDel="00000000" w:rsidP="00000000" w:rsidRDefault="00000000" w:rsidRPr="00000000" w14:paraId="000001C4">
      <w:pPr>
        <w:ind w:left="720" w:firstLine="0"/>
        <w:rPr/>
      </w:pPr>
      <w:r w:rsidDel="00000000" w:rsidR="00000000" w:rsidRPr="00000000">
        <w:rPr>
          <w:rtl w:val="0"/>
        </w:rPr>
        <w:t xml:space="preserve">저자 : 이영혜 (Young Hye Lee), 김현주(Hyun Joo Kim)</w:t>
      </w:r>
    </w:p>
    <w:p w:rsidR="00000000" w:rsidDel="00000000" w:rsidP="00000000" w:rsidRDefault="00000000" w:rsidRPr="00000000" w14:paraId="000001C5">
      <w:pPr>
        <w:ind w:left="720" w:firstLine="0"/>
        <w:rPr/>
      </w:pPr>
      <w:r w:rsidDel="00000000" w:rsidR="00000000" w:rsidRPr="00000000">
        <w:rPr>
          <w:rtl w:val="0"/>
        </w:rPr>
        <w:t xml:space="preserve">요약 : 음성 언어(말 속도)와 몸짓 언어(눈 맞춤)를 통해 이루어지는 상호동기화가 관계의 친밀도와 커뮤니케이션 효율성에 어떠한 영향을 미치는지에 대한 연구 결과를 서술하였다. 전체적으로 몸짓 언어가 음성 언어보다 커뮤니케이션 효과에 미치는 영향이 더 큰 것으로 나타났고 이와 같은 결과는 커뮤니케이션 효율성보다는 적절성, 즉 관계의 친밀도에 대한 평가에서 더욱 두드러짐을 확인하였다. 커뮤니케이션 효율성에 대한 평가에는 몸짓 언어와 음성 언어가 모두 영향을 미쳤지만 관계의 친밀도 평가에서는 몸짓 언어의 영향이 훨씬 컸다는 것과 관계의 친밀도에 대한 평가와는 달리 커뮤니케이션 효율성 평가는 음성 언어와 몸 짓 언어가 모두 일치하는 상황에서 높게 나타남을 확인하였다. 이를 통해 최종적으로 행위자들 사이의 음성 언어 및 몸짓 언어 일치 여부는 관계의 친밀도 평가보다는 커뮤니케이션 효율성 평가에 더 큰 영향을 미치는 것을 서술하였다.</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t xml:space="preserve">본 연구에서 사람과 로봇 사이의 대화 상호작용을 진행할 경우, 로봇이 사용자에게 질문을 할 경우나 질문에 대한 사용자의 답변 후, 로봇이 그에 대한 반응을 출력해야 할 경우, 음성 언어의 발화 속도와 몸짓 언어(로봇의 목과 팔 모터의 움직임)의 동작 시점이 동시적으로 이루어졌을 경우 나타나는 효과에 대한 참고 자료로 활용되었다..</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numPr>
          <w:ilvl w:val="0"/>
          <w:numId w:val="23"/>
        </w:numPr>
        <w:ind w:left="720" w:hanging="360"/>
      </w:pPr>
      <w:r w:rsidDel="00000000" w:rsidR="00000000" w:rsidRPr="00000000">
        <w:rPr>
          <w:b w:val="1"/>
          <w:rtl w:val="0"/>
        </w:rPr>
        <w:t xml:space="preserve">모션을 수행하는 전자 장치 및 그 제어 방법</w:t>
      </w:r>
    </w:p>
    <w:p w:rsidR="00000000" w:rsidDel="00000000" w:rsidP="00000000" w:rsidRDefault="00000000" w:rsidRPr="00000000" w14:paraId="000001CA">
      <w:pPr>
        <w:ind w:left="720" w:firstLine="0"/>
        <w:rPr/>
      </w:pPr>
      <w:r w:rsidDel="00000000" w:rsidR="00000000" w:rsidRPr="00000000">
        <w:rPr>
          <w:rtl w:val="0"/>
        </w:rPr>
        <w:t xml:space="preserve">분류 : 특허</w:t>
      </w:r>
    </w:p>
    <w:p w:rsidR="00000000" w:rsidDel="00000000" w:rsidP="00000000" w:rsidRDefault="00000000" w:rsidRPr="00000000" w14:paraId="000001CB">
      <w:pPr>
        <w:ind w:left="720" w:firstLine="0"/>
        <w:rPr/>
      </w:pPr>
      <w:r w:rsidDel="00000000" w:rsidR="00000000" w:rsidRPr="00000000">
        <w:rPr>
          <w:rtl w:val="0"/>
        </w:rPr>
        <w:t xml:space="preserve">출원 년도 : 2017</w:t>
      </w:r>
    </w:p>
    <w:p w:rsidR="00000000" w:rsidDel="00000000" w:rsidP="00000000" w:rsidRDefault="00000000" w:rsidRPr="00000000" w14:paraId="000001CC">
      <w:pPr>
        <w:ind w:left="720" w:firstLine="0"/>
        <w:rPr/>
      </w:pPr>
      <w:r w:rsidDel="00000000" w:rsidR="00000000" w:rsidRPr="00000000">
        <w:rPr>
          <w:rtl w:val="0"/>
        </w:rPr>
        <w:t xml:space="preserve">저자 : 삼성전자주식회사</w:t>
      </w:r>
    </w:p>
    <w:p w:rsidR="00000000" w:rsidDel="00000000" w:rsidP="00000000" w:rsidRDefault="00000000" w:rsidRPr="00000000" w14:paraId="000001CD">
      <w:pPr>
        <w:ind w:left="720" w:firstLine="0"/>
        <w:rPr/>
      </w:pPr>
      <w:r w:rsidDel="00000000" w:rsidR="00000000" w:rsidRPr="00000000">
        <w:rPr>
          <w:rtl w:val="0"/>
        </w:rPr>
        <w:t xml:space="preserve">요약 : 사용자의 외부 음성과 모션을 센서로 받아들여 전자 장치가 센싱된 사용자 모션에 대응하는 모션 데이터를 생성하고 위 데이터를 시간적으로 동기화하여 다른 전자 장치로의 송신하는 명령을 저장하는 전자 장치에 관한 내용이다.</w:t>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t xml:space="preserve">본 연구에서 사람과의 자연스러운 상호작용을 위한 Backchanneling 구현 방식에 대해 조사하던 중, 위의 특허에서 사용자와 전자 장치의 음성과 모션의 상호작용을 참고자료로 활용되었다.</w:t>
      </w:r>
    </w:p>
    <w:p w:rsidR="00000000" w:rsidDel="00000000" w:rsidP="00000000" w:rsidRDefault="00000000" w:rsidRPr="00000000" w14:paraId="000001D0">
      <w:pPr>
        <w:ind w:left="720" w:firstLine="0"/>
        <w:rPr>
          <w:b w:val="1"/>
        </w:rPr>
      </w:pPr>
      <w:r w:rsidDel="00000000" w:rsidR="00000000" w:rsidRPr="00000000">
        <w:rPr>
          <w:rtl w:val="0"/>
        </w:rPr>
      </w:r>
    </w:p>
    <w:p w:rsidR="00000000" w:rsidDel="00000000" w:rsidP="00000000" w:rsidRDefault="00000000" w:rsidRPr="00000000" w14:paraId="000001D1">
      <w:pPr>
        <w:numPr>
          <w:ilvl w:val="0"/>
          <w:numId w:val="23"/>
        </w:numPr>
        <w:ind w:left="720" w:hanging="360"/>
      </w:pPr>
      <w:r w:rsidDel="00000000" w:rsidR="00000000" w:rsidRPr="00000000">
        <w:rPr>
          <w:b w:val="1"/>
          <w:rtl w:val="0"/>
        </w:rPr>
        <w:t xml:space="preserve">사용자의 행동을 바탕으로 반응하는 로봇 및 그의 제어 방법</w:t>
      </w:r>
    </w:p>
    <w:p w:rsidR="00000000" w:rsidDel="00000000" w:rsidP="00000000" w:rsidRDefault="00000000" w:rsidRPr="00000000" w14:paraId="000001D2">
      <w:pPr>
        <w:ind w:left="720" w:firstLine="0"/>
        <w:rPr/>
      </w:pPr>
      <w:r w:rsidDel="00000000" w:rsidR="00000000" w:rsidRPr="00000000">
        <w:rPr>
          <w:rtl w:val="0"/>
        </w:rPr>
        <w:t xml:space="preserve">분류 : 특허</w:t>
      </w:r>
    </w:p>
    <w:p w:rsidR="00000000" w:rsidDel="00000000" w:rsidP="00000000" w:rsidRDefault="00000000" w:rsidRPr="00000000" w14:paraId="000001D3">
      <w:pPr>
        <w:ind w:left="720" w:firstLine="0"/>
        <w:rPr/>
      </w:pPr>
      <w:r w:rsidDel="00000000" w:rsidR="00000000" w:rsidRPr="00000000">
        <w:rPr>
          <w:rtl w:val="0"/>
        </w:rPr>
        <w:t xml:space="preserve">출원 년도 : 2018</w:t>
      </w:r>
    </w:p>
    <w:p w:rsidR="00000000" w:rsidDel="00000000" w:rsidP="00000000" w:rsidRDefault="00000000" w:rsidRPr="00000000" w14:paraId="000001D4">
      <w:pPr>
        <w:ind w:left="720" w:firstLine="0"/>
        <w:rPr/>
      </w:pPr>
      <w:r w:rsidDel="00000000" w:rsidR="00000000" w:rsidRPr="00000000">
        <w:rPr>
          <w:rtl w:val="0"/>
        </w:rPr>
        <w:t xml:space="preserve">저자 : 삼성전자주식회사</w:t>
      </w:r>
    </w:p>
    <w:p w:rsidR="00000000" w:rsidDel="00000000" w:rsidP="00000000" w:rsidRDefault="00000000" w:rsidRPr="00000000" w14:paraId="000001D5">
      <w:pPr>
        <w:ind w:left="720" w:firstLine="0"/>
        <w:rPr/>
      </w:pPr>
      <w:r w:rsidDel="00000000" w:rsidR="00000000" w:rsidRPr="00000000">
        <w:rPr>
          <w:rtl w:val="0"/>
        </w:rPr>
        <w:t xml:space="preserve">요약 : 로봇이 사용자의 행동 데이터를 입력으로 받아와 이를 기계학습 알고리즘을 활용하여 인공지능 시스템으로 구현하였다. 이로 인해 분석된 결과를 바탕으로 로봇이 어떠한 성격을 형성할지 결정, 이와 더불어 로봇의 성격에 따라 사용자의 행동 데이터에 대한 적절한 반응을 출력할 수 있도록 하였다.</w:t>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t xml:space="preserve">본 연구에서 로봇이 사람과의 상호작용에 따른 반응을 출력하는 방법에 대한 자료 조사 중, 로봇이 사용자의 감정을 판단하는 방식에 대한 참고자료로써 활용되었다. </w:t>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numPr>
          <w:ilvl w:val="0"/>
          <w:numId w:val="23"/>
        </w:numPr>
        <w:ind w:left="720" w:hanging="360"/>
      </w:pPr>
      <w:r w:rsidDel="00000000" w:rsidR="00000000" w:rsidRPr="00000000">
        <w:rPr>
          <w:b w:val="1"/>
          <w:rtl w:val="0"/>
        </w:rPr>
        <w:t xml:space="preserve">프론티어 지능로봇사업단 10년 최종 성과물 공개                                                                                                                                                                                                                                                                                                                                                                                                                                                       </w:t>
      </w:r>
    </w:p>
    <w:p w:rsidR="00000000" w:rsidDel="00000000" w:rsidP="00000000" w:rsidRDefault="00000000" w:rsidRPr="00000000" w14:paraId="000001DA">
      <w:pPr>
        <w:ind w:left="720" w:firstLine="0"/>
        <w:rPr/>
      </w:pPr>
      <w:r w:rsidDel="00000000" w:rsidR="00000000" w:rsidRPr="00000000">
        <w:rPr>
          <w:rtl w:val="0"/>
        </w:rPr>
        <w:t xml:space="preserve">분류 : 잡지</w:t>
      </w:r>
    </w:p>
    <w:p w:rsidR="00000000" w:rsidDel="00000000" w:rsidP="00000000" w:rsidRDefault="00000000" w:rsidRPr="00000000" w14:paraId="000001DB">
      <w:pPr>
        <w:ind w:left="720" w:firstLine="0"/>
        <w:rPr/>
      </w:pPr>
      <w:r w:rsidDel="00000000" w:rsidR="00000000" w:rsidRPr="00000000">
        <w:rPr>
          <w:rtl w:val="0"/>
        </w:rPr>
        <w:t xml:space="preserve">발행 년도 : 2014</w:t>
      </w:r>
    </w:p>
    <w:p w:rsidR="00000000" w:rsidDel="00000000" w:rsidP="00000000" w:rsidRDefault="00000000" w:rsidRPr="00000000" w14:paraId="000001DC">
      <w:pPr>
        <w:ind w:left="720" w:firstLine="0"/>
        <w:rPr/>
      </w:pPr>
      <w:r w:rsidDel="00000000" w:rsidR="00000000" w:rsidRPr="00000000">
        <w:rPr>
          <w:rtl w:val="0"/>
        </w:rPr>
        <w:t xml:space="preserve">저자 : 프론티어 지능로봇사업단</w:t>
      </w:r>
    </w:p>
    <w:p w:rsidR="00000000" w:rsidDel="00000000" w:rsidP="00000000" w:rsidRDefault="00000000" w:rsidRPr="00000000" w14:paraId="000001DD">
      <w:pPr>
        <w:ind w:left="720" w:firstLine="0"/>
        <w:rPr/>
      </w:pPr>
      <w:r w:rsidDel="00000000" w:rsidR="00000000" w:rsidRPr="00000000">
        <w:rPr>
          <w:rtl w:val="0"/>
        </w:rPr>
        <w:t xml:space="preserve">요약 : 한국과학기술연구원 프론티어 지능로봇사업단에서 10년간 개발된 지능로봇의 핵심 기술들을 공개하고, 위 기술들이 적용된 ‘실벗3’, ‘메로S’, ‘소프트웨어 개발 키트'를 ‘(주)로보케어'를 통해 상용화에 성공하였다. 그와 더불어 상용화된 ‘실벗3’와 ‘메로S’에 대한 설명이 기재되어 있다.</w:t>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t xml:space="preserve">본 연구에서는 사용자와의 상호작용에 특화되어있는 공연로봇인 ‘메로S’를 참고하여 사람과의 대화에서 실제 로봇의 목 움직임이 어떠한 시점에서 어떻게 움직이는가에 대한 자료로서 활용하였다.</w:t>
      </w:r>
    </w:p>
    <w:p w:rsidR="00000000" w:rsidDel="00000000" w:rsidP="00000000" w:rsidRDefault="00000000" w:rsidRPr="00000000" w14:paraId="000001E0">
      <w:pPr>
        <w:ind w:left="720" w:firstLine="0"/>
        <w:rPr>
          <w:b w:val="1"/>
        </w:rPr>
      </w:pPr>
      <w:r w:rsidDel="00000000" w:rsidR="00000000" w:rsidRPr="00000000">
        <w:rPr>
          <w:b w:val="1"/>
          <w:rtl w:val="0"/>
        </w:rPr>
        <w:t xml:space="preserve">                                                                                                                                                                                                                                                                                                                                                                                                                                                                                                                                                                                                                                                                                                                                                                                                                                                                                                                                                                                                                                                                                                                                                                                                                                                                                                                                                                                                                                                                                                                                                                                                                                                                                                                                                                                                                                                                                                                                                                                                                                                                                                                                                                                                                                                                                                                                                                                                                                                                                                                                                                                                                                                                                                                                                                                                                                                                                                               </w:t>
      </w:r>
    </w:p>
    <w:p w:rsidR="00000000" w:rsidDel="00000000" w:rsidP="00000000" w:rsidRDefault="00000000" w:rsidRPr="00000000" w14:paraId="000001E1">
      <w:pPr>
        <w:ind w:left="720" w:firstLine="0"/>
        <w:rPr>
          <w:b w:val="1"/>
        </w:rPr>
      </w:pPr>
      <w:r w:rsidDel="00000000" w:rsidR="00000000" w:rsidRPr="00000000">
        <w:rPr>
          <w:rtl w:val="0"/>
        </w:rPr>
      </w:r>
    </w:p>
    <w:p w:rsidR="00000000" w:rsidDel="00000000" w:rsidP="00000000" w:rsidRDefault="00000000" w:rsidRPr="00000000" w14:paraId="000001E2">
      <w:pPr>
        <w:ind w:left="592" w:firstLine="0"/>
        <w:rPr>
          <w:i w:val="1"/>
        </w:rPr>
      </w:pPr>
      <w:r w:rsidDel="00000000" w:rsidR="00000000" w:rsidRPr="00000000">
        <w:rPr>
          <w:b w:val="1"/>
          <w:rtl w:val="0"/>
        </w:rPr>
        <w:t xml:space="preserve">* </w:t>
      </w:r>
      <w:r w:rsidDel="00000000" w:rsidR="00000000" w:rsidRPr="00000000">
        <w:rPr>
          <w:i w:val="1"/>
          <w:rtl w:val="0"/>
        </w:rPr>
        <w:t xml:space="preserve">(표 설명: 프로젝트 수행에 참고한 기존 연구결과(논문, 특허, 보고서, 잡지 등)와 본 과제와의 공통점과 차이점을 비교 설명)</w:t>
      </w:r>
    </w:p>
    <w:p w:rsidR="00000000" w:rsidDel="00000000" w:rsidP="00000000" w:rsidRDefault="00000000" w:rsidRPr="00000000" w14:paraId="000001E3">
      <w:pPr>
        <w:ind w:left="592" w:firstLine="0"/>
        <w:jc w:val="center"/>
        <w:rPr/>
      </w:pPr>
      <w:r w:rsidDel="00000000" w:rsidR="00000000" w:rsidRPr="00000000">
        <w:rPr>
          <w:rtl w:val="0"/>
        </w:rPr>
        <w:t xml:space="preserve">&lt;표. 최신 정보 및 선행연구 분석&gt;</w:t>
      </w:r>
    </w:p>
    <w:tbl>
      <w:tblPr>
        <w:tblStyle w:val="Table7"/>
        <w:tblW w:w="8445.0" w:type="dxa"/>
        <w:jc w:val="left"/>
        <w:tblInd w:w="5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1515"/>
        <w:gridCol w:w="2175"/>
        <w:gridCol w:w="2190"/>
        <w:gridCol w:w="2010"/>
        <w:tblGridChange w:id="0">
          <w:tblGrid>
            <w:gridCol w:w="555"/>
            <w:gridCol w:w="1515"/>
            <w:gridCol w:w="2175"/>
            <w:gridCol w:w="2190"/>
            <w:gridCol w:w="2010"/>
          </w:tblGrid>
        </w:tblGridChange>
      </w:tblGrid>
      <w:tr>
        <w:trPr>
          <w:trHeight w:val="345" w:hRule="atLeast"/>
        </w:trPr>
        <w:tc>
          <w:tcPr>
            <w:vMerge w:val="restart"/>
            <w:tcBorders>
              <w:right w:color="000000" w:space="0" w:sz="4" w:val="single"/>
            </w:tcBorders>
          </w:tcPr>
          <w:p w:rsidR="00000000" w:rsidDel="00000000" w:rsidP="00000000" w:rsidRDefault="00000000" w:rsidRPr="00000000" w14:paraId="000001E4">
            <w:pPr>
              <w:jc w:val="center"/>
              <w:rPr>
                <w:b w:val="1"/>
              </w:rPr>
            </w:pPr>
            <w:r w:rsidDel="00000000" w:rsidR="00000000" w:rsidRPr="00000000">
              <w:rPr>
                <w:b w:val="1"/>
                <w:rtl w:val="0"/>
              </w:rPr>
              <w:t xml:space="preserve">기존정보조사내용</w:t>
            </w:r>
          </w:p>
        </w:tc>
        <w:tc>
          <w:tcPr>
            <w:tcBorders>
              <w:right w:color="000000" w:space="0" w:sz="4" w:val="single"/>
            </w:tcBorders>
          </w:tcPr>
          <w:p w:rsidR="00000000" w:rsidDel="00000000" w:rsidP="00000000" w:rsidRDefault="00000000" w:rsidRPr="00000000" w14:paraId="000001E5">
            <w:pPr>
              <w:jc w:val="center"/>
              <w:rPr>
                <w:b w:val="1"/>
              </w:rPr>
            </w:pPr>
            <w:r w:rsidDel="00000000" w:rsidR="00000000" w:rsidRPr="00000000">
              <w:rPr>
                <w:b w:val="1"/>
                <w:rtl w:val="0"/>
              </w:rPr>
              <w:t xml:space="preserve">문헌 명 및 저자</w:t>
            </w:r>
          </w:p>
        </w:tc>
        <w:tc>
          <w:tcPr>
            <w:tcBorders>
              <w:left w:color="000000" w:space="0" w:sz="4" w:val="single"/>
            </w:tcBorders>
          </w:tcPr>
          <w:p w:rsidR="00000000" w:rsidDel="00000000" w:rsidP="00000000" w:rsidRDefault="00000000" w:rsidRPr="00000000" w14:paraId="000001E6">
            <w:pPr>
              <w:jc w:val="center"/>
              <w:rPr>
                <w:b w:val="1"/>
              </w:rPr>
            </w:pPr>
            <w:r w:rsidDel="00000000" w:rsidR="00000000" w:rsidRPr="00000000">
              <w:rPr>
                <w:b w:val="1"/>
                <w:rtl w:val="0"/>
              </w:rPr>
              <w:t xml:space="preserve">문헌의 핵심 내용</w:t>
            </w:r>
          </w:p>
        </w:tc>
        <w:tc>
          <w:tcPr/>
          <w:p w:rsidR="00000000" w:rsidDel="00000000" w:rsidP="00000000" w:rsidRDefault="00000000" w:rsidRPr="00000000" w14:paraId="000001E7">
            <w:pPr>
              <w:jc w:val="center"/>
              <w:rPr>
                <w:b w:val="1"/>
              </w:rPr>
            </w:pPr>
            <w:r w:rsidDel="00000000" w:rsidR="00000000" w:rsidRPr="00000000">
              <w:rPr>
                <w:b w:val="1"/>
                <w:rtl w:val="0"/>
              </w:rPr>
              <w:t xml:space="preserve">본 과제와의 공통점</w:t>
            </w:r>
          </w:p>
        </w:tc>
        <w:tc>
          <w:tcPr/>
          <w:p w:rsidR="00000000" w:rsidDel="00000000" w:rsidP="00000000" w:rsidRDefault="00000000" w:rsidRPr="00000000" w14:paraId="000001E8">
            <w:pPr>
              <w:jc w:val="center"/>
              <w:rPr>
                <w:b w:val="1"/>
              </w:rPr>
            </w:pPr>
            <w:r w:rsidDel="00000000" w:rsidR="00000000" w:rsidRPr="00000000">
              <w:rPr>
                <w:b w:val="1"/>
                <w:rtl w:val="0"/>
              </w:rPr>
              <w:t xml:space="preserve">본 과제와의 차이점</w:t>
            </w:r>
          </w:p>
        </w:tc>
      </w:tr>
      <w:tr>
        <w:trPr>
          <w:trHeight w:val="345" w:hRule="atLeast"/>
        </w:trPr>
        <w:tc>
          <w:tcPr>
            <w:vMerge w:val="continue"/>
            <w:tcBorders>
              <w:right w:color="000000" w:space="0" w:sz="4" w:val="single"/>
            </w:tcBorders>
          </w:tcPr>
          <w:p w:rsidR="00000000" w:rsidDel="00000000" w:rsidP="00000000" w:rsidRDefault="00000000" w:rsidRPr="00000000" w14:paraId="000001E9">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EA">
            <w:pPr>
              <w:jc w:val="left"/>
              <w:rPr/>
            </w:pPr>
            <w:r w:rsidDel="00000000" w:rsidR="00000000" w:rsidRPr="00000000">
              <w:rPr>
                <w:rtl w:val="0"/>
              </w:rPr>
              <w:t xml:space="preserve">Telling Stories to Robots: The Effect of Backchanneling on a Child’s Storytelling</w:t>
            </w:r>
          </w:p>
          <w:p w:rsidR="00000000" w:rsidDel="00000000" w:rsidP="00000000" w:rsidRDefault="00000000" w:rsidRPr="00000000" w14:paraId="000001EB">
            <w:pPr>
              <w:jc w:val="left"/>
              <w:rPr/>
            </w:pPr>
            <w:r w:rsidDel="00000000" w:rsidR="00000000" w:rsidRPr="00000000">
              <w:rPr>
                <w:rtl w:val="0"/>
              </w:rPr>
              <w:t xml:space="preserve">(Hae Won Park, Mirko Gelsomini, Jin Joo Lee, and Cynthia Breazeal)</w:t>
            </w:r>
          </w:p>
        </w:tc>
        <w:tc>
          <w:tcPr>
            <w:tcBorders>
              <w:left w:color="000000" w:space="0" w:sz="4" w:val="single"/>
            </w:tcBorders>
          </w:tcPr>
          <w:p w:rsidR="00000000" w:rsidDel="00000000" w:rsidP="00000000" w:rsidRDefault="00000000" w:rsidRPr="00000000" w14:paraId="000001EC">
            <w:pPr>
              <w:jc w:val="left"/>
              <w:rPr/>
            </w:pPr>
            <w:r w:rsidDel="00000000" w:rsidR="00000000" w:rsidRPr="00000000">
              <w:rPr>
                <w:rtl w:val="0"/>
              </w:rPr>
              <w:t xml:space="preserve">로봇이 일정한 규칙을 가지고 대답하는 것보단 규칙성 없이 사용자의 반응에 따라 Backchanneling 패턴을 생성 후, 적절한 비언어적 표현과 말을 하도록 설정된 로봇 모델을 선호한다는 것을 확인함. </w:t>
            </w:r>
          </w:p>
        </w:tc>
        <w:tc>
          <w:tcPr/>
          <w:p w:rsidR="00000000" w:rsidDel="00000000" w:rsidP="00000000" w:rsidRDefault="00000000" w:rsidRPr="00000000" w14:paraId="000001ED">
            <w:pPr>
              <w:jc w:val="left"/>
              <w:rPr/>
            </w:pPr>
            <w:r w:rsidDel="00000000" w:rsidR="00000000" w:rsidRPr="00000000">
              <w:rPr>
                <w:rtl w:val="0"/>
              </w:rPr>
              <w:t xml:space="preserve">아동의 행동을 분석하여 Backchanneling 패턴을 생성 및 이를 로봇에 적용한다는 논문의 아이디어를 활용하여 로봇이 사용자의 대답과 얼굴 표정과 같은 규칙성을 알 수 없는 입력에 대해 로봇이 적절한 반응을 하도록 설정함.</w:t>
            </w:r>
          </w:p>
        </w:tc>
        <w:tc>
          <w:tcPr/>
          <w:p w:rsidR="00000000" w:rsidDel="00000000" w:rsidP="00000000" w:rsidRDefault="00000000" w:rsidRPr="00000000" w14:paraId="000001EE">
            <w:pPr>
              <w:jc w:val="left"/>
              <w:rPr/>
            </w:pPr>
            <w:r w:rsidDel="00000000" w:rsidR="00000000" w:rsidRPr="00000000">
              <w:rPr>
                <w:rtl w:val="0"/>
              </w:rPr>
              <w:t xml:space="preserve">문헌에서 로봇은 4~6세의 대화규칙이 형성되어가는 과정의 어린이를 대상으로 실험을 진행하고 상용화의 대상을 어린이에 중점을 두었음. </w:t>
            </w:r>
          </w:p>
          <w:p w:rsidR="00000000" w:rsidDel="00000000" w:rsidP="00000000" w:rsidRDefault="00000000" w:rsidRPr="00000000" w14:paraId="000001EF">
            <w:pPr>
              <w:jc w:val="left"/>
              <w:rPr/>
            </w:pPr>
            <w:r w:rsidDel="00000000" w:rsidR="00000000" w:rsidRPr="00000000">
              <w:rPr>
                <w:rtl w:val="0"/>
              </w:rPr>
              <w:t xml:space="preserve">본 과제는 면접이라는 특수 상황에서 다수의 사람들이 반응할만한 비언어적 행동과 말에 집중하여 로봇의 비 언어적 행동과 말을 형성하였음.</w:t>
            </w:r>
          </w:p>
          <w:p w:rsidR="00000000" w:rsidDel="00000000" w:rsidP="00000000" w:rsidRDefault="00000000" w:rsidRPr="00000000" w14:paraId="000001F0">
            <w:pPr>
              <w:jc w:val="left"/>
              <w:rPr/>
            </w:pPr>
            <w:r w:rsidDel="00000000" w:rsidR="00000000" w:rsidRPr="00000000">
              <w:rPr>
                <w:rtl w:val="0"/>
              </w:rPr>
            </w:r>
          </w:p>
        </w:tc>
      </w:tr>
      <w:tr>
        <w:trPr>
          <w:trHeight w:val="345" w:hRule="atLeast"/>
        </w:trPr>
        <w:tc>
          <w:tcPr>
            <w:vMerge w:val="continue"/>
            <w:tcBorders>
              <w:right w:color="000000" w:space="0" w:sz="4" w:val="single"/>
            </w:tcBorders>
          </w:tcPr>
          <w:p w:rsidR="00000000" w:rsidDel="00000000" w:rsidP="00000000" w:rsidRDefault="00000000" w:rsidRPr="00000000" w14:paraId="000001F1">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F2">
            <w:pPr>
              <w:jc w:val="left"/>
              <w:rPr/>
            </w:pPr>
            <w:r w:rsidDel="00000000" w:rsidR="00000000" w:rsidRPr="00000000">
              <w:rPr>
                <w:rtl w:val="0"/>
              </w:rPr>
              <w:t xml:space="preserve">로봇의 비언어적 즉시성에 대한 사례연구</w:t>
            </w:r>
          </w:p>
          <w:p w:rsidR="00000000" w:rsidDel="00000000" w:rsidP="00000000" w:rsidRDefault="00000000" w:rsidRPr="00000000" w14:paraId="000001F3">
            <w:pPr>
              <w:jc w:val="left"/>
              <w:rPr/>
            </w:pPr>
            <w:r w:rsidDel="00000000" w:rsidR="00000000" w:rsidRPr="00000000">
              <w:rPr>
                <w:rtl w:val="0"/>
              </w:rPr>
              <w:t xml:space="preserve">(정성미, 신동희, 구지향)</w:t>
            </w:r>
          </w:p>
        </w:tc>
        <w:tc>
          <w:tcPr>
            <w:tcBorders>
              <w:left w:color="000000" w:space="0" w:sz="4" w:val="single"/>
            </w:tcBorders>
          </w:tcPr>
          <w:p w:rsidR="00000000" w:rsidDel="00000000" w:rsidP="00000000" w:rsidRDefault="00000000" w:rsidRPr="00000000" w14:paraId="000001F4">
            <w:pPr>
              <w:jc w:val="left"/>
              <w:rPr/>
            </w:pPr>
            <w:r w:rsidDel="00000000" w:rsidR="00000000" w:rsidRPr="00000000">
              <w:rPr>
                <w:rtl w:val="0"/>
              </w:rPr>
              <w:t xml:space="preserve">고개를 끄덕이는 것과 같은 로봇의 비언어적 즉시성이 사용자로 하여금 활발한 대화 상황을 진행하고 있으며 상호작용에서 긍정적인 영향을 쌍방향으로 주고 받음을 확인할 수 있음.</w:t>
            </w:r>
          </w:p>
        </w:tc>
        <w:tc>
          <w:tcPr/>
          <w:p w:rsidR="00000000" w:rsidDel="00000000" w:rsidP="00000000" w:rsidRDefault="00000000" w:rsidRPr="00000000" w14:paraId="000001F5">
            <w:pPr>
              <w:jc w:val="left"/>
              <w:rPr/>
            </w:pPr>
            <w:r w:rsidDel="00000000" w:rsidR="00000000" w:rsidRPr="00000000">
              <w:rPr>
                <w:rtl w:val="0"/>
              </w:rPr>
              <w:t xml:space="preserve">문헌에서 로봇의 비언어적 즉시성이 사용자와의 상호작용에서 큰 이점으로 영향을 준다는 점을 본 과제에서 활용함.</w:t>
            </w:r>
          </w:p>
        </w:tc>
        <w:tc>
          <w:tcPr/>
          <w:p w:rsidR="00000000" w:rsidDel="00000000" w:rsidP="00000000" w:rsidRDefault="00000000" w:rsidRPr="00000000" w14:paraId="000001F6">
            <w:pPr>
              <w:jc w:val="left"/>
              <w:rPr/>
            </w:pPr>
            <w:r w:rsidDel="00000000" w:rsidR="00000000" w:rsidRPr="00000000">
              <w:rPr>
                <w:rtl w:val="0"/>
              </w:rPr>
              <w:t xml:space="preserve">본 과제는 얼굴의 표정과 모션, 음성이 주 출력 파트이며 특히 모션의 경우, 사용자가 로봇의 얼굴을 인식하면서 모션 또한 조화롭게 인식되어야 하는 점을 고려하여 문헌에서 설명하는 비언어적 즉시성 표현들 중 하나인 목의 움직임에 집중하였음.</w:t>
            </w:r>
          </w:p>
          <w:p w:rsidR="00000000" w:rsidDel="00000000" w:rsidP="00000000" w:rsidRDefault="00000000" w:rsidRPr="00000000" w14:paraId="000001F7">
            <w:pPr>
              <w:jc w:val="left"/>
              <w:rPr/>
            </w:pPr>
            <w:r w:rsidDel="00000000" w:rsidR="00000000" w:rsidRPr="00000000">
              <w:rPr>
                <w:rtl w:val="0"/>
              </w:rPr>
            </w:r>
          </w:p>
        </w:tc>
      </w:tr>
      <w:tr>
        <w:trPr>
          <w:trHeight w:val="345" w:hRule="atLeast"/>
        </w:trPr>
        <w:tc>
          <w:tcPr>
            <w:vMerge w:val="continue"/>
            <w:tcBorders>
              <w:right w:color="000000" w:space="0" w:sz="4" w:val="single"/>
            </w:tcBorders>
          </w:tcPr>
          <w:p w:rsidR="00000000" w:rsidDel="00000000" w:rsidP="00000000" w:rsidRDefault="00000000" w:rsidRPr="00000000" w14:paraId="000001F8">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F9">
            <w:pPr>
              <w:jc w:val="left"/>
              <w:rPr/>
            </w:pPr>
            <w:r w:rsidDel="00000000" w:rsidR="00000000" w:rsidRPr="00000000">
              <w:rPr>
                <w:rtl w:val="0"/>
              </w:rPr>
              <w:t xml:space="preserve">음성 인식 오픈 API의 음성 인식 정확도 비교 분석</w:t>
            </w:r>
          </w:p>
          <w:p w:rsidR="00000000" w:rsidDel="00000000" w:rsidP="00000000" w:rsidRDefault="00000000" w:rsidRPr="00000000" w14:paraId="000001FA">
            <w:pPr>
              <w:jc w:val="left"/>
              <w:rPr/>
            </w:pPr>
            <w:r w:rsidDel="00000000" w:rsidR="00000000" w:rsidRPr="00000000">
              <w:rPr>
                <w:rtl w:val="0"/>
              </w:rPr>
              <w:t xml:space="preserve">(최승주, 김종배)</w:t>
            </w:r>
          </w:p>
        </w:tc>
        <w:tc>
          <w:tcPr>
            <w:tcBorders>
              <w:left w:color="000000" w:space="0" w:sz="4" w:val="single"/>
            </w:tcBorders>
          </w:tcPr>
          <w:p w:rsidR="00000000" w:rsidDel="00000000" w:rsidP="00000000" w:rsidRDefault="00000000" w:rsidRPr="00000000" w14:paraId="000001FB">
            <w:pPr>
              <w:jc w:val="left"/>
              <w:rPr/>
            </w:pPr>
            <w:r w:rsidDel="00000000" w:rsidR="00000000" w:rsidRPr="00000000">
              <w:rPr>
                <w:rtl w:val="0"/>
              </w:rPr>
              <w:t xml:space="preserve">음성인식 기술을 지원하는 대표적인 회사들(Google, KaKao, Naver)의 한국어 음성인식 API의 특징과 인식률을 실험을 통해 비교 분석한 결과를 확인할 수 있었음.</w:t>
            </w:r>
          </w:p>
          <w:p w:rsidR="00000000" w:rsidDel="00000000" w:rsidP="00000000" w:rsidRDefault="00000000" w:rsidRPr="00000000" w14:paraId="000001FC">
            <w:pPr>
              <w:jc w:val="left"/>
              <w:rPr/>
            </w:pPr>
            <w:r w:rsidDel="00000000" w:rsidR="00000000" w:rsidRPr="00000000">
              <w:rPr>
                <w:rtl w:val="0"/>
              </w:rPr>
            </w:r>
          </w:p>
        </w:tc>
        <w:tc>
          <w:tcPr/>
          <w:p w:rsidR="00000000" w:rsidDel="00000000" w:rsidP="00000000" w:rsidRDefault="00000000" w:rsidRPr="00000000" w14:paraId="000001FD">
            <w:pPr>
              <w:jc w:val="left"/>
              <w:rPr/>
            </w:pPr>
            <w:r w:rsidDel="00000000" w:rsidR="00000000" w:rsidRPr="00000000">
              <w:rPr>
                <w:rtl w:val="0"/>
              </w:rPr>
              <w:t xml:space="preserve">본 과제는 문헌에서 조사된 3사의 음성인식 기술에 대한 비교 분석 결과를 참고하여 로봇의 음성인식, 합성 기술을 채택하는데 자료로서 사용되었음.</w:t>
            </w:r>
          </w:p>
        </w:tc>
        <w:tc>
          <w:tcPr/>
          <w:p w:rsidR="00000000" w:rsidDel="00000000" w:rsidP="00000000" w:rsidRDefault="00000000" w:rsidRPr="00000000" w14:paraId="000001FE">
            <w:pPr>
              <w:jc w:val="left"/>
              <w:rPr/>
            </w:pPr>
            <w:r w:rsidDel="00000000" w:rsidR="00000000" w:rsidRPr="00000000">
              <w:rPr>
                <w:rtl w:val="0"/>
              </w:rPr>
              <w:t xml:space="preserve">본 과제에서는 로봇의 반응 출력을 위한 음성 생성으로 Google Speech Recognition을 사용하였으며 음성 합성을 위해서는 SAPI voice를 사용하였음.</w:t>
            </w:r>
          </w:p>
        </w:tc>
      </w:tr>
      <w:tr>
        <w:trPr>
          <w:trHeight w:val="345" w:hRule="atLeast"/>
        </w:trPr>
        <w:tc>
          <w:tcPr>
            <w:vMerge w:val="continue"/>
            <w:tcBorders>
              <w:right w:color="000000" w:space="0" w:sz="4" w:val="single"/>
            </w:tcBorders>
          </w:tcPr>
          <w:p w:rsidR="00000000" w:rsidDel="00000000" w:rsidP="00000000" w:rsidRDefault="00000000" w:rsidRPr="00000000" w14:paraId="000001FF">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200">
            <w:pPr>
              <w:jc w:val="left"/>
              <w:rPr/>
            </w:pPr>
            <w:r w:rsidDel="00000000" w:rsidR="00000000" w:rsidRPr="00000000">
              <w:rPr>
                <w:rtl w:val="0"/>
              </w:rPr>
              <w:t xml:space="preserve">The Effects of Emotion of Voice in Synthesized and Recorded Speech</w:t>
            </w:r>
          </w:p>
          <w:p w:rsidR="00000000" w:rsidDel="00000000" w:rsidP="00000000" w:rsidRDefault="00000000" w:rsidRPr="00000000" w14:paraId="00000201">
            <w:pPr>
              <w:jc w:val="left"/>
              <w:rPr/>
            </w:pPr>
            <w:r w:rsidDel="00000000" w:rsidR="00000000" w:rsidRPr="00000000">
              <w:rPr>
                <w:rtl w:val="0"/>
              </w:rPr>
              <w:t xml:space="preserve">(Nass, C., Foehr, U., Brave, S., &amp; Somoza, M.)</w:t>
            </w:r>
          </w:p>
        </w:tc>
        <w:tc>
          <w:tcPr>
            <w:tcBorders>
              <w:left w:color="000000" w:space="0" w:sz="4" w:val="single"/>
            </w:tcBorders>
          </w:tcPr>
          <w:p w:rsidR="00000000" w:rsidDel="00000000" w:rsidP="00000000" w:rsidRDefault="00000000" w:rsidRPr="00000000" w14:paraId="00000202">
            <w:pPr>
              <w:jc w:val="left"/>
              <w:rPr/>
            </w:pPr>
            <w:r w:rsidDel="00000000" w:rsidR="00000000" w:rsidRPr="00000000">
              <w:rPr>
                <w:rtl w:val="0"/>
              </w:rPr>
              <w:t xml:space="preserve">녹음된 목소리나 합성된 목소리로 전달되는 감정이 콘텐츠의 정서적 활력, 적합성, 선호도, 신뢰도에 대한 인식에 영향을 미치는가에 대한 연구 내용. TTS 합성 음성이나 녹음 목소리에 상관없이 출력에서 나타나는 감정이 대화상호작용에서 중요하다는 연구 내용을 서술함.</w:t>
            </w:r>
          </w:p>
          <w:p w:rsidR="00000000" w:rsidDel="00000000" w:rsidP="00000000" w:rsidRDefault="00000000" w:rsidRPr="00000000" w14:paraId="00000203">
            <w:pPr>
              <w:jc w:val="left"/>
              <w:rPr/>
            </w:pPr>
            <w:r w:rsidDel="00000000" w:rsidR="00000000" w:rsidRPr="00000000">
              <w:rPr>
                <w:rtl w:val="0"/>
              </w:rPr>
            </w:r>
          </w:p>
        </w:tc>
        <w:tc>
          <w:tcPr/>
          <w:p w:rsidR="00000000" w:rsidDel="00000000" w:rsidP="00000000" w:rsidRDefault="00000000" w:rsidRPr="00000000" w14:paraId="00000204">
            <w:pPr>
              <w:jc w:val="left"/>
              <w:rPr/>
            </w:pPr>
            <w:r w:rsidDel="00000000" w:rsidR="00000000" w:rsidRPr="00000000">
              <w:rPr>
                <w:rtl w:val="0"/>
              </w:rPr>
              <w:t xml:space="preserve">본 과제에서 로봇이 사용자에게 질문이나 공감의 표현, 피드백 등과 같은 음성 출력을 해야할 경우, 합성 음성과 녹음 음성의 톤에 따라 로봇이 나타내고자 하는 감정이 사용자에게 잘 전달될 수 있다는 점을 뒷받침할 수 있는 자료로서 사용되었음.</w:t>
            </w:r>
          </w:p>
        </w:tc>
        <w:tc>
          <w:tcPr/>
          <w:p w:rsidR="00000000" w:rsidDel="00000000" w:rsidP="00000000" w:rsidRDefault="00000000" w:rsidRPr="00000000" w14:paraId="00000205">
            <w:pPr>
              <w:jc w:val="left"/>
              <w:rPr/>
            </w:pPr>
            <w:r w:rsidDel="00000000" w:rsidR="00000000" w:rsidRPr="00000000">
              <w:rPr>
                <w:rtl w:val="0"/>
              </w:rPr>
              <w:t xml:space="preserve">본 과제는 음성 출력뿐만 아니라 로봇의 아바타 표정 변화, 팔과 목의 움직임으로도 사용자와의 대화에서 로봇이 다양한 반응을 표현하여 효율적인 피드백 서비스를 제공할 수 있음.</w:t>
            </w:r>
          </w:p>
        </w:tc>
      </w:tr>
      <w:tr>
        <w:trPr>
          <w:trHeight w:val="345" w:hRule="atLeast"/>
        </w:trPr>
        <w:tc>
          <w:tcPr>
            <w:vMerge w:val="continue"/>
            <w:tcBorders>
              <w:right w:color="000000" w:space="0" w:sz="4" w:val="single"/>
            </w:tcBorders>
          </w:tcPr>
          <w:p w:rsidR="00000000" w:rsidDel="00000000" w:rsidP="00000000" w:rsidRDefault="00000000" w:rsidRPr="00000000" w14:paraId="00000206">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207">
            <w:pPr>
              <w:jc w:val="left"/>
              <w:rPr/>
            </w:pPr>
            <w:r w:rsidDel="00000000" w:rsidR="00000000" w:rsidRPr="00000000">
              <w:rPr>
                <w:rtl w:val="0"/>
              </w:rPr>
              <w:t xml:space="preserve">비언어의 상호동기화가 커뮤니케이션에 미치는 영향: 음성 언어와 몸짓 언어를 중심으로</w:t>
            </w:r>
          </w:p>
          <w:p w:rsidR="00000000" w:rsidDel="00000000" w:rsidP="00000000" w:rsidRDefault="00000000" w:rsidRPr="00000000" w14:paraId="00000208">
            <w:pPr>
              <w:jc w:val="left"/>
              <w:rPr/>
            </w:pPr>
            <w:r w:rsidDel="00000000" w:rsidR="00000000" w:rsidRPr="00000000">
              <w:rPr>
                <w:rtl w:val="0"/>
              </w:rPr>
              <w:t xml:space="preserve">(이영혜 (Young Hye Lee), 김현주(Hyun Joo Kim))</w:t>
            </w:r>
          </w:p>
        </w:tc>
        <w:tc>
          <w:tcPr>
            <w:tcBorders>
              <w:left w:color="000000" w:space="0" w:sz="4" w:val="single"/>
            </w:tcBorders>
          </w:tcPr>
          <w:p w:rsidR="00000000" w:rsidDel="00000000" w:rsidP="00000000" w:rsidRDefault="00000000" w:rsidRPr="00000000" w14:paraId="00000209">
            <w:pPr>
              <w:jc w:val="left"/>
              <w:rPr/>
            </w:pPr>
            <w:r w:rsidDel="00000000" w:rsidR="00000000" w:rsidRPr="00000000">
              <w:rPr>
                <w:rtl w:val="0"/>
              </w:rPr>
              <w:t xml:space="preserve">전체적으로 몸짓 언어가 음성 언어보다 커뮤니케이션 효과에 미치는 영향이 더 큰 것으로 나타났고 이와 같은 결과는 커뮤니케이션 효율성보다는 적절성, 즉 관계의 친밀도에 대한 평가에서 더욱 두드러짐을 확인함. </w:t>
            </w:r>
          </w:p>
          <w:p w:rsidR="00000000" w:rsidDel="00000000" w:rsidP="00000000" w:rsidRDefault="00000000" w:rsidRPr="00000000" w14:paraId="0000020A">
            <w:pPr>
              <w:jc w:val="left"/>
              <w:rPr/>
            </w:pPr>
            <w:r w:rsidDel="00000000" w:rsidR="00000000" w:rsidRPr="00000000">
              <w:rPr>
                <w:rtl w:val="0"/>
              </w:rPr>
            </w:r>
          </w:p>
        </w:tc>
        <w:tc>
          <w:tcPr/>
          <w:p w:rsidR="00000000" w:rsidDel="00000000" w:rsidP="00000000" w:rsidRDefault="00000000" w:rsidRPr="00000000" w14:paraId="0000020B">
            <w:pPr>
              <w:jc w:val="left"/>
              <w:rPr/>
            </w:pPr>
            <w:r w:rsidDel="00000000" w:rsidR="00000000" w:rsidRPr="00000000">
              <w:rPr>
                <w:rtl w:val="0"/>
              </w:rPr>
              <w:t xml:space="preserve">본 과제에서 사람과 로봇 사이의 대화 상호작용을 진행할 경우, 로봇의 발화 속도와 몸짓 언어(로봇의 목과 팔 모터의 움직임)의 동작 시점이 동시적으로 이루어져야 상호작용의 효과가 극대화될 수 있다는 점에서 공통점을 나타내어 근거자료로 사용되었음.</w:t>
            </w:r>
          </w:p>
          <w:p w:rsidR="00000000" w:rsidDel="00000000" w:rsidP="00000000" w:rsidRDefault="00000000" w:rsidRPr="00000000" w14:paraId="0000020C">
            <w:pPr>
              <w:jc w:val="left"/>
              <w:rPr/>
            </w:pPr>
            <w:r w:rsidDel="00000000" w:rsidR="00000000" w:rsidRPr="00000000">
              <w:rPr>
                <w:rtl w:val="0"/>
              </w:rPr>
            </w:r>
          </w:p>
        </w:tc>
        <w:tc>
          <w:tcPr/>
          <w:p w:rsidR="00000000" w:rsidDel="00000000" w:rsidP="00000000" w:rsidRDefault="00000000" w:rsidRPr="00000000" w14:paraId="0000020D">
            <w:pPr>
              <w:jc w:val="left"/>
              <w:rPr/>
            </w:pPr>
            <w:r w:rsidDel="00000000" w:rsidR="00000000" w:rsidRPr="00000000">
              <w:rPr>
                <w:rtl w:val="0"/>
              </w:rPr>
              <w:t xml:space="preserve">본 과제는 실제 사람간의 대화 상호작용에서 중요시되는 부분을 파악하여 로봇이 실제 사람과 유사한 정도의 대화 반응을 나타낼 수 있게 하고자 하였음.</w:t>
            </w:r>
          </w:p>
        </w:tc>
      </w:tr>
      <w:tr>
        <w:trPr>
          <w:trHeight w:val="345" w:hRule="atLeast"/>
        </w:trPr>
        <w:tc>
          <w:tcPr>
            <w:vMerge w:val="continue"/>
            <w:tcBorders>
              <w:right w:color="000000" w:space="0" w:sz="4" w:val="single"/>
            </w:tcBorders>
          </w:tcPr>
          <w:p w:rsidR="00000000" w:rsidDel="00000000" w:rsidP="00000000" w:rsidRDefault="00000000" w:rsidRPr="00000000" w14:paraId="0000020E">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20F">
            <w:pPr>
              <w:jc w:val="left"/>
              <w:rPr/>
            </w:pPr>
            <w:r w:rsidDel="00000000" w:rsidR="00000000" w:rsidRPr="00000000">
              <w:rPr>
                <w:rtl w:val="0"/>
              </w:rPr>
              <w:t xml:space="preserve">모션을 수행하는 전자 장치 및 그 제어 방법 </w:t>
            </w:r>
          </w:p>
          <w:p w:rsidR="00000000" w:rsidDel="00000000" w:rsidP="00000000" w:rsidRDefault="00000000" w:rsidRPr="00000000" w14:paraId="00000210">
            <w:pPr>
              <w:jc w:val="left"/>
              <w:rPr/>
            </w:pPr>
            <w:r w:rsidDel="00000000" w:rsidR="00000000" w:rsidRPr="00000000">
              <w:rPr>
                <w:rtl w:val="0"/>
              </w:rPr>
              <w:t xml:space="preserve">(삼성전자주식회사)</w:t>
            </w:r>
          </w:p>
        </w:tc>
        <w:tc>
          <w:tcPr>
            <w:tcBorders>
              <w:left w:color="000000" w:space="0" w:sz="4" w:val="single"/>
            </w:tcBorders>
          </w:tcPr>
          <w:p w:rsidR="00000000" w:rsidDel="00000000" w:rsidP="00000000" w:rsidRDefault="00000000" w:rsidRPr="00000000" w14:paraId="00000211">
            <w:pPr>
              <w:jc w:val="left"/>
              <w:rPr/>
            </w:pPr>
            <w:r w:rsidDel="00000000" w:rsidR="00000000" w:rsidRPr="00000000">
              <w:rPr>
                <w:rtl w:val="0"/>
              </w:rPr>
              <w:t xml:space="preserve">사용자의 모션을 센싱하는 센서를 통해 로봇이 사용자의 움직임에 대응하는 모션 데이터를 생성함.</w:t>
            </w:r>
          </w:p>
        </w:tc>
        <w:tc>
          <w:tcPr/>
          <w:p w:rsidR="00000000" w:rsidDel="00000000" w:rsidP="00000000" w:rsidRDefault="00000000" w:rsidRPr="00000000" w14:paraId="00000212">
            <w:pPr>
              <w:jc w:val="left"/>
              <w:rPr/>
            </w:pPr>
            <w:r w:rsidDel="00000000" w:rsidR="00000000" w:rsidRPr="00000000">
              <w:rPr>
                <w:rtl w:val="0"/>
              </w:rPr>
              <w:t xml:space="preserve">본 문헌은 센서를 통해 사용자를 센싱하는 과정을 통해 전자장치가 반응을 나타낸다는 점에서 본 과제의 사용자의 입력값들을 받아들이는 방식에서 공통성을 보임.</w:t>
            </w:r>
          </w:p>
        </w:tc>
        <w:tc>
          <w:tcPr/>
          <w:p w:rsidR="00000000" w:rsidDel="00000000" w:rsidP="00000000" w:rsidRDefault="00000000" w:rsidRPr="00000000" w14:paraId="00000213">
            <w:pPr>
              <w:jc w:val="left"/>
              <w:rPr/>
            </w:pPr>
            <w:r w:rsidDel="00000000" w:rsidR="00000000" w:rsidRPr="00000000">
              <w:rPr>
                <w:rtl w:val="0"/>
              </w:rPr>
              <w:t xml:space="preserve">본 과제에서는 사용자의 얼굴 표정, 음성 내용을 센서로 입력 결과값을 종합적으로 받아들여 사용자의 감정을 분석, 로봇이 판단하고 그에 대한 반응을 움직임, 표정으로 출력함.</w:t>
            </w:r>
          </w:p>
          <w:p w:rsidR="00000000" w:rsidDel="00000000" w:rsidP="00000000" w:rsidRDefault="00000000" w:rsidRPr="00000000" w14:paraId="00000214">
            <w:pPr>
              <w:jc w:val="left"/>
              <w:rPr/>
            </w:pPr>
            <w:r w:rsidDel="00000000" w:rsidR="00000000" w:rsidRPr="00000000">
              <w:rPr>
                <w:rtl w:val="0"/>
              </w:rPr>
            </w:r>
          </w:p>
        </w:tc>
      </w:tr>
      <w:tr>
        <w:trPr>
          <w:trHeight w:val="2925" w:hRule="atLeast"/>
        </w:trPr>
        <w:tc>
          <w:tcPr>
            <w:vMerge w:val="continue"/>
            <w:tcBorders>
              <w:right w:color="000000" w:space="0" w:sz="4" w:val="single"/>
            </w:tcBorders>
          </w:tcPr>
          <w:p w:rsidR="00000000" w:rsidDel="00000000" w:rsidP="00000000" w:rsidRDefault="00000000" w:rsidRPr="00000000" w14:paraId="00000215">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216">
            <w:pPr>
              <w:jc w:val="left"/>
              <w:rPr/>
            </w:pPr>
            <w:r w:rsidDel="00000000" w:rsidR="00000000" w:rsidRPr="00000000">
              <w:rPr>
                <w:rtl w:val="0"/>
              </w:rPr>
              <w:t xml:space="preserve">사용자의 행동을 바탕으로 반응하는 로봇 및 그의 제어 방법</w:t>
            </w:r>
          </w:p>
          <w:p w:rsidR="00000000" w:rsidDel="00000000" w:rsidP="00000000" w:rsidRDefault="00000000" w:rsidRPr="00000000" w14:paraId="00000217">
            <w:pPr>
              <w:jc w:val="left"/>
              <w:rPr/>
            </w:pPr>
            <w:r w:rsidDel="00000000" w:rsidR="00000000" w:rsidRPr="00000000">
              <w:rPr>
                <w:rtl w:val="0"/>
              </w:rPr>
              <w:t xml:space="preserve">(삼성전자주식 회사)</w:t>
            </w:r>
          </w:p>
        </w:tc>
        <w:tc>
          <w:tcPr>
            <w:tcBorders>
              <w:left w:color="000000" w:space="0" w:sz="4" w:val="single"/>
            </w:tcBorders>
          </w:tcPr>
          <w:p w:rsidR="00000000" w:rsidDel="00000000" w:rsidP="00000000" w:rsidRDefault="00000000" w:rsidRPr="00000000" w14:paraId="00000218">
            <w:pPr>
              <w:jc w:val="left"/>
              <w:rPr/>
            </w:pPr>
            <w:r w:rsidDel="00000000" w:rsidR="00000000" w:rsidRPr="00000000">
              <w:rPr>
                <w:rtl w:val="0"/>
              </w:rPr>
              <w:t xml:space="preserve">로봇이 사용자의 행동 데이터를 입력으로 받아와 이를 인공지능 시스템으로 구현, 분석하여 도출된 결과를 바탕으로 로봇이 어떠한 성격을 형성할지 결정함. 이때 결정된 로봇의 성격에 따라 적절한 반응을 출력할 수 있도록 함.</w:t>
            </w:r>
          </w:p>
          <w:p w:rsidR="00000000" w:rsidDel="00000000" w:rsidP="00000000" w:rsidRDefault="00000000" w:rsidRPr="00000000" w14:paraId="00000219">
            <w:pPr>
              <w:jc w:val="left"/>
              <w:rPr/>
            </w:pPr>
            <w:r w:rsidDel="00000000" w:rsidR="00000000" w:rsidRPr="00000000">
              <w:rPr>
                <w:rtl w:val="0"/>
              </w:rPr>
            </w:r>
          </w:p>
        </w:tc>
        <w:tc>
          <w:tcPr/>
          <w:p w:rsidR="00000000" w:rsidDel="00000000" w:rsidP="00000000" w:rsidRDefault="00000000" w:rsidRPr="00000000" w14:paraId="0000021A">
            <w:pPr>
              <w:jc w:val="left"/>
              <w:rPr/>
            </w:pPr>
            <w:r w:rsidDel="00000000" w:rsidR="00000000" w:rsidRPr="00000000">
              <w:rPr>
                <w:rtl w:val="0"/>
              </w:rPr>
              <w:t xml:space="preserve">본 문헌은 로봇이 사용자의 행동 데이터를 입력으로 받아와 분석된 결과를 바탕으로 사용자의 행동 데이터에 대한 적절한 반응을 출력할 수 있도록 한다는 점에서 본 과제의 상호작용 과정에 있어 로봇의 반응 출력과 공통성을 보임.</w:t>
            </w:r>
          </w:p>
          <w:p w:rsidR="00000000" w:rsidDel="00000000" w:rsidP="00000000" w:rsidRDefault="00000000" w:rsidRPr="00000000" w14:paraId="0000021B">
            <w:pPr>
              <w:jc w:val="left"/>
              <w:rPr/>
            </w:pPr>
            <w:r w:rsidDel="00000000" w:rsidR="00000000" w:rsidRPr="00000000">
              <w:rPr>
                <w:rtl w:val="0"/>
              </w:rPr>
            </w:r>
          </w:p>
        </w:tc>
        <w:tc>
          <w:tcPr/>
          <w:p w:rsidR="00000000" w:rsidDel="00000000" w:rsidP="00000000" w:rsidRDefault="00000000" w:rsidRPr="00000000" w14:paraId="0000021C">
            <w:pPr>
              <w:jc w:val="left"/>
              <w:rPr/>
            </w:pPr>
            <w:r w:rsidDel="00000000" w:rsidR="00000000" w:rsidRPr="00000000">
              <w:rPr>
                <w:rtl w:val="0"/>
              </w:rPr>
              <w:t xml:space="preserve">본 문헌은 로봇이 사용자의 행동을 분석하여 스스로의 성격을 생성 후, 성격에 따라 사용자에게 반응을 출력하였다면 본 과제는 사용자의 행동을 분석하고 가장 대중적으로 반응할만한 행동들을 설정하여 출력 결과로 나타냄.</w:t>
            </w:r>
          </w:p>
        </w:tc>
      </w:tr>
      <w:tr>
        <w:trPr>
          <w:trHeight w:val="2910" w:hRule="atLeast"/>
        </w:trPr>
        <w:tc>
          <w:tcPr>
            <w:vMerge w:val="continue"/>
            <w:tcBorders>
              <w:right w:color="000000" w:space="0" w:sz="4" w:val="single"/>
            </w:tcBorders>
          </w:tcPr>
          <w:p w:rsidR="00000000" w:rsidDel="00000000" w:rsidP="00000000" w:rsidRDefault="00000000" w:rsidRPr="00000000" w14:paraId="0000021D">
            <w:pPr>
              <w:spacing w:line="276" w:lineRule="auto"/>
              <w:jc w:val="left"/>
              <w:rPr>
                <w:b w:val="1"/>
              </w:rPr>
            </w:pPr>
            <w:r w:rsidDel="00000000" w:rsidR="00000000" w:rsidRPr="00000000">
              <w:rPr>
                <w:rtl w:val="0"/>
              </w:rPr>
            </w:r>
          </w:p>
        </w:tc>
        <w:tc>
          <w:tcPr>
            <w:tcBorders>
              <w:right w:color="000000" w:space="0" w:sz="4" w:val="single"/>
            </w:tcBorders>
          </w:tcPr>
          <w:p w:rsidR="00000000" w:rsidDel="00000000" w:rsidP="00000000" w:rsidRDefault="00000000" w:rsidRPr="00000000" w14:paraId="0000021E">
            <w:pPr>
              <w:jc w:val="left"/>
              <w:rPr/>
            </w:pPr>
            <w:r w:rsidDel="00000000" w:rsidR="00000000" w:rsidRPr="00000000">
              <w:rPr>
                <w:rtl w:val="0"/>
              </w:rPr>
              <w:t xml:space="preserve">프론티어 지능로봇사업단 10년 최종 성과물 공개</w:t>
            </w:r>
          </w:p>
          <w:p w:rsidR="00000000" w:rsidDel="00000000" w:rsidP="00000000" w:rsidRDefault="00000000" w:rsidRPr="00000000" w14:paraId="0000021F">
            <w:pPr>
              <w:jc w:val="left"/>
              <w:rPr/>
            </w:pPr>
            <w:r w:rsidDel="00000000" w:rsidR="00000000" w:rsidRPr="00000000">
              <w:rPr>
                <w:rtl w:val="0"/>
              </w:rPr>
              <w:t xml:space="preserve">(프론티어 지능로봇사업단)</w:t>
            </w:r>
          </w:p>
        </w:tc>
        <w:tc>
          <w:tcPr>
            <w:tcBorders>
              <w:left w:color="000000" w:space="0" w:sz="4" w:val="single"/>
            </w:tcBorders>
          </w:tcPr>
          <w:p w:rsidR="00000000" w:rsidDel="00000000" w:rsidP="00000000" w:rsidRDefault="00000000" w:rsidRPr="00000000" w14:paraId="00000220">
            <w:pPr>
              <w:jc w:val="left"/>
              <w:rPr/>
            </w:pPr>
            <w:r w:rsidDel="00000000" w:rsidR="00000000" w:rsidRPr="00000000">
              <w:rPr>
                <w:rtl w:val="0"/>
              </w:rPr>
              <w:t xml:space="preserve">한국과학기술연구원 프론티어 지능로봇사업단에서 10년간 개발된 지능로봇의 핵심 기술들이 적용되어 상용화된 ‘실벗3’와 ‘메로S’에 대한 설명.</w:t>
            </w:r>
          </w:p>
        </w:tc>
        <w:tc>
          <w:tcPr/>
          <w:p w:rsidR="00000000" w:rsidDel="00000000" w:rsidP="00000000" w:rsidRDefault="00000000" w:rsidRPr="00000000" w14:paraId="00000221">
            <w:pPr>
              <w:jc w:val="left"/>
              <w:rPr/>
            </w:pPr>
            <w:r w:rsidDel="00000000" w:rsidR="00000000" w:rsidRPr="00000000">
              <w:rPr>
                <w:rtl w:val="0"/>
              </w:rPr>
              <w:t xml:space="preserve">사람과의 상호작용에서 본 문헌에서 설명된 ‘메로S’는 반응하는 모션이 목 움직임으로 호응을 표현한다는 점에서 본 과제가 지향하는 모션과 공통성을 보임.</w:t>
            </w:r>
          </w:p>
        </w:tc>
        <w:tc>
          <w:tcPr/>
          <w:p w:rsidR="00000000" w:rsidDel="00000000" w:rsidP="00000000" w:rsidRDefault="00000000" w:rsidRPr="00000000" w14:paraId="00000222">
            <w:pPr>
              <w:jc w:val="left"/>
              <w:rPr/>
            </w:pPr>
            <w:r w:rsidDel="00000000" w:rsidR="00000000" w:rsidRPr="00000000">
              <w:rPr>
                <w:rtl w:val="0"/>
              </w:rPr>
              <w:t xml:space="preserve">본 문헌에서 사용자와의 상호작용시 나타나는 비언어적 모션은 목 움직임 하나로 표현하지만 본 과제는 목뿐만 아니라 팔의 움직임을 추가해 로봇이 사용자의 대화에 적극적으로 참여하고 있다는 점을 강조하고자 함.</w:t>
            </w:r>
          </w:p>
          <w:p w:rsidR="00000000" w:rsidDel="00000000" w:rsidP="00000000" w:rsidRDefault="00000000" w:rsidRPr="00000000" w14:paraId="00000223">
            <w:pPr>
              <w:jc w:val="left"/>
              <w:rPr/>
            </w:pPr>
            <w:r w:rsidDel="00000000" w:rsidR="00000000" w:rsidRPr="00000000">
              <w:rPr>
                <w:rtl w:val="0"/>
              </w:rPr>
            </w:r>
          </w:p>
        </w:tc>
      </w:tr>
      <w:tr>
        <w:trPr>
          <w:trHeight w:val="345" w:hRule="atLeast"/>
        </w:trPr>
        <w:tc>
          <w:tcPr>
            <w:tcBorders>
              <w:right w:color="000000" w:space="0" w:sz="4" w:val="single"/>
            </w:tcBorders>
          </w:tcPr>
          <w:p w:rsidR="00000000" w:rsidDel="00000000" w:rsidP="00000000" w:rsidRDefault="00000000" w:rsidRPr="00000000" w14:paraId="00000224">
            <w:pPr>
              <w:jc w:val="center"/>
              <w:rPr>
                <w:b w:val="1"/>
              </w:rPr>
            </w:pPr>
            <w:r w:rsidDel="00000000" w:rsidR="00000000" w:rsidRPr="00000000">
              <w:rPr>
                <w:b w:val="1"/>
                <w:rtl w:val="0"/>
              </w:rPr>
              <w:t xml:space="preserve">활용결과</w:t>
            </w:r>
          </w:p>
        </w:tc>
        <w:tc>
          <w:tcPr>
            <w:gridSpan w:val="4"/>
          </w:tcPr>
          <w:p w:rsidR="00000000" w:rsidDel="00000000" w:rsidP="00000000" w:rsidRDefault="00000000" w:rsidRPr="00000000" w14:paraId="00000225">
            <w:pPr>
              <w:jc w:val="left"/>
              <w:rPr/>
            </w:pPr>
            <w:r w:rsidDel="00000000" w:rsidR="00000000" w:rsidRPr="00000000">
              <w:rPr>
                <w:rtl w:val="0"/>
              </w:rPr>
            </w:r>
          </w:p>
          <w:p w:rsidR="00000000" w:rsidDel="00000000" w:rsidP="00000000" w:rsidRDefault="00000000" w:rsidRPr="00000000" w14:paraId="00000226">
            <w:pPr>
              <w:jc w:val="left"/>
              <w:rPr/>
            </w:pPr>
            <w:r w:rsidDel="00000000" w:rsidR="00000000" w:rsidRPr="00000000">
              <w:rPr>
                <w:rtl w:val="0"/>
              </w:rPr>
              <w:t xml:space="preserve">‘Telling Stories to Robots: The Effect of Backchanneling on a Child’s Storytelling (Hae Won Park, Mirko Gelsomini, Jin Joo Lee, and Cynthia Breazeal)’ 논문의 경우, 사람과 대화를 수행하는 서비스 유형의 로봇을 제작하려는 초기 계획을 수립할 때 반영되었다. </w:t>
            </w:r>
          </w:p>
          <w:p w:rsidR="00000000" w:rsidDel="00000000" w:rsidP="00000000" w:rsidRDefault="00000000" w:rsidRPr="00000000" w14:paraId="00000227">
            <w:pPr>
              <w:jc w:val="left"/>
              <w:rPr/>
            </w:pPr>
            <w:r w:rsidDel="00000000" w:rsidR="00000000" w:rsidRPr="00000000">
              <w:rPr>
                <w:rtl w:val="0"/>
              </w:rPr>
              <w:t xml:space="preserve">로봇과 사람사이의 대화 상호작용에서 사용자가 Backchanelling과 같은 규칙성이 없는 비언어적 반응을 할 경우, 로봇이 상황에 따라 적절한 피드백을 제공하는것에 큰 만족도를 보인다는 연구 결과에 근거하여 면접이라는 특수 상황에서 다수의 사람들이 반응할만한 비언어적 행동과 말에 집중하여 적절한 피드백 서비스를 제공하는 로봇의 초기 아이디어를 구성하였다.</w:t>
            </w:r>
          </w:p>
          <w:p w:rsidR="00000000" w:rsidDel="00000000" w:rsidP="00000000" w:rsidRDefault="00000000" w:rsidRPr="00000000" w14:paraId="00000228">
            <w:pPr>
              <w:jc w:val="left"/>
              <w:rPr/>
            </w:pPr>
            <w:r w:rsidDel="00000000" w:rsidR="00000000" w:rsidRPr="00000000">
              <w:rPr>
                <w:rtl w:val="0"/>
              </w:rPr>
            </w:r>
          </w:p>
          <w:p w:rsidR="00000000" w:rsidDel="00000000" w:rsidP="00000000" w:rsidRDefault="00000000" w:rsidRPr="00000000" w14:paraId="00000229">
            <w:pPr>
              <w:jc w:val="left"/>
              <w:rPr/>
            </w:pPr>
            <w:r w:rsidDel="00000000" w:rsidR="00000000" w:rsidRPr="00000000">
              <w:rPr>
                <w:rtl w:val="0"/>
              </w:rPr>
              <w:t xml:space="preserve">사용자의 답변에 대한 로봇의 자연스러운 비언어적 표현과 대답을 구현하기 위해 ‘모션을 수행하는 전자 장치 및 그 제어 방법 (삼성전자주식회사)’, ‘사용자의 행동을 바탕으로 반응하는 로봇 및 그의 제어 방법 (삼성전자주식 회사)’ 위의 두 특허들을 조사하면서 사용자의 얼굴 표정이나 음성 내용을 분석한 결과를 통해 로봇의 반응을 출력하게 될 경우, 보다 사람과의 자연스러운 대화 상호작용을 유지할 수 있다는 점을 활용하였다. </w:t>
            </w:r>
          </w:p>
          <w:p w:rsidR="00000000" w:rsidDel="00000000" w:rsidP="00000000" w:rsidRDefault="00000000" w:rsidRPr="00000000" w14:paraId="0000022A">
            <w:pPr>
              <w:jc w:val="left"/>
              <w:rPr/>
            </w:pPr>
            <w:r w:rsidDel="00000000" w:rsidR="00000000" w:rsidRPr="00000000">
              <w:rPr>
                <w:rtl w:val="0"/>
              </w:rPr>
              <w:t xml:space="preserve">얼굴 표정, 음성 내용, 목소리 톤 분석 등을 활용하여 이를 분석하고 종합하여 로봇이 최종적으로 출력하고자 하는 비언어적 감정 표현들(아바타 표정, 로봇 모션)과 로봇의 발화 내용을 설정하였다.</w:t>
            </w:r>
          </w:p>
          <w:p w:rsidR="00000000" w:rsidDel="00000000" w:rsidP="00000000" w:rsidRDefault="00000000" w:rsidRPr="00000000" w14:paraId="0000022B">
            <w:pPr>
              <w:jc w:val="left"/>
              <w:rPr/>
            </w:pPr>
            <w:r w:rsidDel="00000000" w:rsidR="00000000" w:rsidRPr="00000000">
              <w:rPr>
                <w:rtl w:val="0"/>
              </w:rPr>
            </w:r>
          </w:p>
          <w:p w:rsidR="00000000" w:rsidDel="00000000" w:rsidP="00000000" w:rsidRDefault="00000000" w:rsidRPr="00000000" w14:paraId="0000022C">
            <w:pPr>
              <w:jc w:val="left"/>
              <w:rPr/>
            </w:pPr>
            <w:r w:rsidDel="00000000" w:rsidR="00000000" w:rsidRPr="00000000">
              <w:rPr>
                <w:rtl w:val="0"/>
              </w:rPr>
              <w:t xml:space="preserve">특히 사용자의 다양한 발화 유형에 대한 로봇의 모션을 기획하고 설정하기 위해 찾게 된 효율적인 비언어적 요소들의 예시들과 이를 뒷받침하는 근거 자료들로써 ‘로봇의 비언어적 즉시성에 대한 사례연구 (정성미, 신동희, 구지향)’, ‘비언어의 상호동기화가 커뮤니케이션에 미치는 영향: 음성 언어와 몸짓 언어를 중심으로 (이영혜 (Young Hye Lee), 김현주(Hyun Joo Kim))’, ‘프론티어 지능로봇사업단 10년 최종 성과물 공개 (프론티어 지능로봇사업단)’에서 사용자와의 활발한 대화 상황을 잘 이끌어내는 동작들을 본 과제 수행시 반영하였다.</w:t>
            </w:r>
          </w:p>
          <w:p w:rsidR="00000000" w:rsidDel="00000000" w:rsidP="00000000" w:rsidRDefault="00000000" w:rsidRPr="00000000" w14:paraId="0000022D">
            <w:pPr>
              <w:jc w:val="left"/>
              <w:rPr/>
            </w:pPr>
            <w:r w:rsidDel="00000000" w:rsidR="00000000" w:rsidRPr="00000000">
              <w:rPr>
                <w:rtl w:val="0"/>
              </w:rPr>
            </w:r>
          </w:p>
          <w:p w:rsidR="00000000" w:rsidDel="00000000" w:rsidP="00000000" w:rsidRDefault="00000000" w:rsidRPr="00000000" w14:paraId="0000022E">
            <w:pPr>
              <w:jc w:val="left"/>
              <w:rPr/>
            </w:pPr>
            <w:r w:rsidDel="00000000" w:rsidR="00000000" w:rsidRPr="00000000">
              <w:rPr>
                <w:rtl w:val="0"/>
              </w:rPr>
              <w:t xml:space="preserve">로봇의 발화 목소리의 경우, ‘The Effects of Emotion of Voice in Synthesized and Recorded Speech (Nass, C., Foehr, U., Brave, S., &amp; Somoza, M.)’를 통해 사람과 대화시 로봇의 합성 음성과 녹음 목소리에 사람이 부자연스러움을 크게 느끼지 않으며 합성과 녹음에 상관없이 출력시 나타나는 목소리의 톤을 통해 확인할 수 있는 감정이 다양한 대화 상호작용을 생성한다는 점을 확인하였다. </w:t>
            </w:r>
          </w:p>
          <w:p w:rsidR="00000000" w:rsidDel="00000000" w:rsidP="00000000" w:rsidRDefault="00000000" w:rsidRPr="00000000" w14:paraId="0000022F">
            <w:pPr>
              <w:jc w:val="left"/>
              <w:rPr/>
            </w:pPr>
            <w:r w:rsidDel="00000000" w:rsidR="00000000" w:rsidRPr="00000000">
              <w:rPr>
                <w:rtl w:val="0"/>
              </w:rPr>
            </w:r>
          </w:p>
          <w:p w:rsidR="00000000" w:rsidDel="00000000" w:rsidP="00000000" w:rsidRDefault="00000000" w:rsidRPr="00000000" w14:paraId="00000230">
            <w:pPr>
              <w:jc w:val="left"/>
              <w:rPr/>
            </w:pPr>
            <w:r w:rsidDel="00000000" w:rsidR="00000000" w:rsidRPr="00000000">
              <w:rPr>
                <w:rtl w:val="0"/>
              </w:rPr>
              <w:t xml:space="preserve">이를 근거로 면접이라는 특수 상황에서 사용자의 음성을 가장 정확하게 인식할 수 있는 음성인식 기술을 ‘음성 인식 오픈 API의 음성 인식 정확도 비교 분석 (최승주, 김종배)’를 참고하여 각 회사들의 음성 인식 API 분석 결과들을 확인하였고 최종적으로 음성 인식으로는 ‘Google Speech Recognition’과 음성 합성으로는 ‘SAPI voice’, 녹음 음성 출력으로 ‘Typecast.ai’를 사용하였다.</w:t>
            </w:r>
          </w:p>
          <w:p w:rsidR="00000000" w:rsidDel="00000000" w:rsidP="00000000" w:rsidRDefault="00000000" w:rsidRPr="00000000" w14:paraId="00000231">
            <w:pPr>
              <w:jc w:val="left"/>
              <w:rPr/>
            </w:pPr>
            <w:r w:rsidDel="00000000" w:rsidR="00000000" w:rsidRPr="00000000">
              <w:rPr>
                <w:rtl w:val="0"/>
              </w:rPr>
            </w:r>
          </w:p>
        </w:tc>
      </w:tr>
    </w:tbl>
    <w:p w:rsidR="00000000" w:rsidDel="00000000" w:rsidP="00000000" w:rsidRDefault="00000000" w:rsidRPr="00000000" w14:paraId="00000235">
      <w:pPr>
        <w:ind w:left="592" w:firstLine="0"/>
        <w:rPr>
          <w:b w:val="1"/>
        </w:rPr>
      </w:pPr>
      <w:r w:rsidDel="00000000" w:rsidR="00000000" w:rsidRPr="00000000">
        <w:rPr>
          <w:rtl w:val="0"/>
        </w:rPr>
      </w:r>
    </w:p>
    <w:p w:rsidR="00000000" w:rsidDel="00000000" w:rsidP="00000000" w:rsidRDefault="00000000" w:rsidRPr="00000000" w14:paraId="00000236">
      <w:pPr>
        <w:ind w:left="708" w:hanging="476"/>
        <w:rPr>
          <w:i w:val="1"/>
        </w:rPr>
      </w:pPr>
      <w:r w:rsidDel="00000000" w:rsidR="00000000" w:rsidRPr="00000000">
        <w:rPr>
          <w:b w:val="1"/>
          <w:rtl w:val="0"/>
        </w:rPr>
        <w:t xml:space="preserve">2.2 Review of Industrial Standards and Regulation (</w:t>
      </w:r>
      <w:r w:rsidDel="00000000" w:rsidR="00000000" w:rsidRPr="00000000">
        <w:rPr>
          <w:i w:val="1"/>
          <w:rtl w:val="0"/>
        </w:rPr>
        <w:t xml:space="preserve">관련된 산업 표준 및 국내외 법령조항)</w:t>
      </w:r>
    </w:p>
    <w:p w:rsidR="00000000" w:rsidDel="00000000" w:rsidP="00000000" w:rsidRDefault="00000000" w:rsidRPr="00000000" w14:paraId="00000237">
      <w:pPr>
        <w:ind w:left="708" w:hanging="476"/>
        <w:rPr>
          <w:i w:val="1"/>
        </w:rPr>
      </w:pPr>
      <w:r w:rsidDel="00000000" w:rsidR="00000000" w:rsidRPr="00000000">
        <w:rPr>
          <w:rtl w:val="0"/>
        </w:rPr>
      </w:r>
    </w:p>
    <w:p w:rsidR="00000000" w:rsidDel="00000000" w:rsidP="00000000" w:rsidRDefault="00000000" w:rsidRPr="00000000" w14:paraId="00000238">
      <w:pPr>
        <w:widowControl w:val="1"/>
        <w:spacing w:line="360" w:lineRule="auto"/>
        <w:ind w:left="220" w:firstLine="0"/>
        <w:jc w:val="left"/>
        <w:rPr>
          <w:rFonts w:ascii="Arial" w:cs="Arial" w:eastAsia="Arial" w:hAnsi="Arial"/>
          <w:highlight w:val="white"/>
        </w:rPr>
      </w:pPr>
      <w:r w:rsidDel="00000000" w:rsidR="00000000" w:rsidRPr="00000000">
        <w:rPr>
          <w:rtl w:val="0"/>
        </w:rPr>
      </w:r>
    </w:p>
    <w:tbl>
      <w:tblPr>
        <w:tblStyle w:val="Table8"/>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
        <w:gridCol w:w="1806"/>
        <w:gridCol w:w="1806"/>
        <w:gridCol w:w="1806"/>
        <w:gridCol w:w="1806"/>
        <w:tblGridChange w:id="0">
          <w:tblGrid>
            <w:gridCol w:w="1805"/>
            <w:gridCol w:w="1806"/>
            <w:gridCol w:w="1806"/>
            <w:gridCol w:w="1806"/>
            <w:gridCol w:w="180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39">
            <w:pPr>
              <w:spacing w:line="276" w:lineRule="auto"/>
              <w:jc w:val="left"/>
              <w:rPr>
                <w:rFonts w:ascii="Arial" w:cs="Arial" w:eastAsia="Arial" w:hAnsi="Arial"/>
                <w:sz w:val="18"/>
                <w:szCs w:val="18"/>
                <w:highlight w:val="white"/>
              </w:rPr>
            </w:pPr>
            <w:sdt>
              <w:sdtPr>
                <w:tag w:val="goog_rdk_41"/>
              </w:sdtPr>
              <w:sdtContent>
                <w:r w:rsidDel="00000000" w:rsidR="00000000" w:rsidRPr="00000000">
                  <w:rPr>
                    <w:rFonts w:ascii="Arial Unicode MS" w:cs="Arial Unicode MS" w:eastAsia="Arial Unicode MS" w:hAnsi="Arial Unicode MS"/>
                    <w:sz w:val="18"/>
                    <w:szCs w:val="18"/>
                    <w:highlight w:val="white"/>
                    <w:rtl w:val="0"/>
                  </w:rPr>
                  <w:t xml:space="preserve">표준번호</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76" w:lineRule="auto"/>
              <w:jc w:val="left"/>
              <w:rPr>
                <w:rFonts w:ascii="Arial" w:cs="Arial" w:eastAsia="Arial" w:hAnsi="Arial"/>
                <w:sz w:val="18"/>
                <w:szCs w:val="18"/>
                <w:highlight w:val="white"/>
              </w:rPr>
            </w:pPr>
            <w:sdt>
              <w:sdtPr>
                <w:tag w:val="goog_rdk_42"/>
              </w:sdtPr>
              <w:sdtContent>
                <w:r w:rsidDel="00000000" w:rsidR="00000000" w:rsidRPr="00000000">
                  <w:rPr>
                    <w:rFonts w:ascii="Arial Unicode MS" w:cs="Arial Unicode MS" w:eastAsia="Arial Unicode MS" w:hAnsi="Arial Unicode MS"/>
                    <w:sz w:val="18"/>
                    <w:szCs w:val="18"/>
                    <w:highlight w:val="white"/>
                    <w:rtl w:val="0"/>
                  </w:rPr>
                  <w:t xml:space="preserve">표준명(한글)</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B">
            <w:pPr>
              <w:spacing w:line="276" w:lineRule="auto"/>
              <w:jc w:val="left"/>
              <w:rPr>
                <w:rFonts w:ascii="Arial" w:cs="Arial" w:eastAsia="Arial" w:hAnsi="Arial"/>
                <w:sz w:val="18"/>
                <w:szCs w:val="18"/>
                <w:highlight w:val="white"/>
              </w:rPr>
            </w:pPr>
            <w:sdt>
              <w:sdtPr>
                <w:tag w:val="goog_rdk_43"/>
              </w:sdtPr>
              <w:sdtContent>
                <w:r w:rsidDel="00000000" w:rsidR="00000000" w:rsidRPr="00000000">
                  <w:rPr>
                    <w:rFonts w:ascii="Arial Unicode MS" w:cs="Arial Unicode MS" w:eastAsia="Arial Unicode MS" w:hAnsi="Arial Unicode MS"/>
                    <w:sz w:val="18"/>
                    <w:szCs w:val="18"/>
                    <w:highlight w:val="white"/>
                    <w:rtl w:val="0"/>
                  </w:rPr>
                  <w:t xml:space="preserve">개정/개정확인일</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C">
            <w:pPr>
              <w:spacing w:line="276" w:lineRule="auto"/>
              <w:jc w:val="left"/>
              <w:rPr>
                <w:rFonts w:ascii="Arial" w:cs="Arial" w:eastAsia="Arial" w:hAnsi="Arial"/>
                <w:sz w:val="18"/>
                <w:szCs w:val="18"/>
                <w:highlight w:val="white"/>
              </w:rPr>
            </w:pPr>
            <w:sdt>
              <w:sdtPr>
                <w:tag w:val="goog_rdk_44"/>
              </w:sdtPr>
              <w:sdtContent>
                <w:r w:rsidDel="00000000" w:rsidR="00000000" w:rsidRPr="00000000">
                  <w:rPr>
                    <w:rFonts w:ascii="Arial Unicode MS" w:cs="Arial Unicode MS" w:eastAsia="Arial Unicode MS" w:hAnsi="Arial Unicode MS"/>
                    <w:sz w:val="18"/>
                    <w:szCs w:val="18"/>
                    <w:highlight w:val="white"/>
                    <w:rtl w:val="0"/>
                  </w:rPr>
                  <w:t xml:space="preserve">고시번호</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D">
            <w:pPr>
              <w:spacing w:line="276" w:lineRule="auto"/>
              <w:jc w:val="left"/>
              <w:rPr>
                <w:rFonts w:ascii="Arial" w:cs="Arial" w:eastAsia="Arial" w:hAnsi="Arial"/>
                <w:sz w:val="18"/>
                <w:szCs w:val="18"/>
                <w:highlight w:val="white"/>
              </w:rPr>
            </w:pPr>
            <w:sdt>
              <w:sdtPr>
                <w:tag w:val="goog_rdk_45"/>
              </w:sdtPr>
              <w:sdtContent>
                <w:r w:rsidDel="00000000" w:rsidR="00000000" w:rsidRPr="00000000">
                  <w:rPr>
                    <w:rFonts w:ascii="Arial Unicode MS" w:cs="Arial Unicode MS" w:eastAsia="Arial Unicode MS" w:hAnsi="Arial Unicode MS"/>
                    <w:sz w:val="18"/>
                    <w:szCs w:val="18"/>
                    <w:highlight w:val="white"/>
                    <w:rtl w:val="0"/>
                  </w:rPr>
                  <w:t xml:space="preserve">담당부서</w:t>
                </w:r>
              </w:sdtContent>
            </w:sdt>
          </w:p>
        </w:tc>
      </w:tr>
      <w:tr>
        <w:trPr>
          <w:trHeight w:val="1040" w:hRule="atLeast"/>
        </w:trPr>
        <w:tc>
          <w:tcPr>
            <w:shd w:fill="auto" w:val="clear"/>
            <w:tcMar>
              <w:top w:w="100.0" w:type="dxa"/>
              <w:left w:w="100.0" w:type="dxa"/>
              <w:bottom w:w="100.0" w:type="dxa"/>
              <w:right w:w="100.0" w:type="dxa"/>
            </w:tcMar>
          </w:tcPr>
          <w:p w:rsidR="00000000" w:rsidDel="00000000" w:rsidP="00000000" w:rsidRDefault="00000000" w:rsidRPr="00000000" w14:paraId="0000023E">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b w:val="1"/>
                <w:sz w:val="18"/>
                <w:szCs w:val="18"/>
                <w:highlight w:val="white"/>
                <w:rtl w:val="0"/>
              </w:rPr>
              <w:t xml:space="preserve">KS B 6964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spacing w:line="276" w:lineRule="auto"/>
              <w:jc w:val="left"/>
              <w:rPr>
                <w:rFonts w:ascii="Arial" w:cs="Arial" w:eastAsia="Arial" w:hAnsi="Arial"/>
                <w:sz w:val="18"/>
                <w:szCs w:val="18"/>
                <w:highlight w:val="white"/>
              </w:rPr>
            </w:pPr>
            <w:sdt>
              <w:sdtPr>
                <w:tag w:val="goog_rdk_46"/>
              </w:sdtPr>
              <w:sdtContent>
                <w:r w:rsidDel="00000000" w:rsidR="00000000" w:rsidRPr="00000000">
                  <w:rPr>
                    <w:rFonts w:ascii="Arial Unicode MS" w:cs="Arial Unicode MS" w:eastAsia="Arial Unicode MS" w:hAnsi="Arial Unicode MS"/>
                    <w:b w:val="1"/>
                    <w:highlight w:val="white"/>
                    <w:rtl w:val="0"/>
                  </w:rPr>
                  <w:t xml:space="preserve">서비스 로봇의 감성 표현 방법 — 제1부: 표현 언어</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2016-12-29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2016-0581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spacing w:line="276" w:lineRule="auto"/>
              <w:jc w:val="left"/>
              <w:rPr>
                <w:rFonts w:ascii="Arial" w:cs="Arial" w:eastAsia="Arial" w:hAnsi="Arial"/>
                <w:sz w:val="18"/>
                <w:szCs w:val="18"/>
                <w:highlight w:val="white"/>
              </w:rPr>
            </w:pPr>
            <w:sdt>
              <w:sdtPr>
                <w:tag w:val="goog_rdk_47"/>
              </w:sdtPr>
              <w:sdtContent>
                <w:r w:rsidDel="00000000" w:rsidR="00000000" w:rsidRPr="00000000">
                  <w:rPr>
                    <w:rFonts w:ascii="Arial Unicode MS" w:cs="Arial Unicode MS" w:eastAsia="Arial Unicode MS" w:hAnsi="Arial Unicode MS"/>
                    <w:highlight w:val="white"/>
                    <w:rtl w:val="0"/>
                  </w:rPr>
                  <w:t xml:space="preserve">기계융합산업표준과</w:t>
                </w:r>
              </w:sdtContent>
            </w:sdt>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243">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b w:val="1"/>
                <w:sz w:val="18"/>
                <w:szCs w:val="18"/>
                <w:highlight w:val="white"/>
                <w:rtl w:val="0"/>
              </w:rPr>
              <w:t xml:space="preserve">KS B 6970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spacing w:line="276" w:lineRule="auto"/>
              <w:jc w:val="left"/>
              <w:rPr>
                <w:rFonts w:ascii="Arial" w:cs="Arial" w:eastAsia="Arial" w:hAnsi="Arial"/>
                <w:sz w:val="18"/>
                <w:szCs w:val="18"/>
                <w:highlight w:val="white"/>
              </w:rPr>
            </w:pPr>
            <w:sdt>
              <w:sdtPr>
                <w:tag w:val="goog_rdk_48"/>
              </w:sdtPr>
              <w:sdtContent>
                <w:r w:rsidDel="00000000" w:rsidR="00000000" w:rsidRPr="00000000">
                  <w:rPr>
                    <w:rFonts w:ascii="Arial Unicode MS" w:cs="Arial Unicode MS" w:eastAsia="Arial Unicode MS" w:hAnsi="Arial Unicode MS"/>
                    <w:b w:val="1"/>
                    <w:highlight w:val="white"/>
                    <w:rtl w:val="0"/>
                  </w:rPr>
                  <w:t xml:space="preserve">실내 서비스 로봇을 위한 음성인식 성능평가방법</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2015-12-22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2015-0600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spacing w:line="276" w:lineRule="auto"/>
              <w:jc w:val="left"/>
              <w:rPr>
                <w:rFonts w:ascii="Arial" w:cs="Arial" w:eastAsia="Arial" w:hAnsi="Arial"/>
                <w:sz w:val="18"/>
                <w:szCs w:val="18"/>
                <w:highlight w:val="white"/>
              </w:rPr>
            </w:pPr>
            <w:sdt>
              <w:sdtPr>
                <w:tag w:val="goog_rdk_49"/>
              </w:sdtPr>
              <w:sdtContent>
                <w:r w:rsidDel="00000000" w:rsidR="00000000" w:rsidRPr="00000000">
                  <w:rPr>
                    <w:rFonts w:ascii="Arial Unicode MS" w:cs="Arial Unicode MS" w:eastAsia="Arial Unicode MS" w:hAnsi="Arial Unicode MS"/>
                    <w:highlight w:val="white"/>
                    <w:rtl w:val="0"/>
                  </w:rPr>
                  <w:t xml:space="preserve">기계융합산업표준과</w:t>
                </w:r>
              </w:sdtContent>
            </w:sdt>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248">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b w:val="1"/>
                <w:sz w:val="18"/>
                <w:szCs w:val="18"/>
                <w:highlight w:val="white"/>
                <w:rtl w:val="0"/>
              </w:rPr>
              <w:t xml:space="preserve">KS B 7306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76" w:lineRule="auto"/>
              <w:jc w:val="left"/>
              <w:rPr>
                <w:rFonts w:ascii="Arial" w:cs="Arial" w:eastAsia="Arial" w:hAnsi="Arial"/>
                <w:sz w:val="18"/>
                <w:szCs w:val="18"/>
                <w:highlight w:val="white"/>
              </w:rPr>
            </w:pPr>
            <w:sdt>
              <w:sdtPr>
                <w:tag w:val="goog_rdk_50"/>
              </w:sdtPr>
              <w:sdtContent>
                <w:r w:rsidDel="00000000" w:rsidR="00000000" w:rsidRPr="00000000">
                  <w:rPr>
                    <w:rFonts w:ascii="Arial Unicode MS" w:cs="Arial Unicode MS" w:eastAsia="Arial Unicode MS" w:hAnsi="Arial Unicode MS"/>
                    <w:b w:val="1"/>
                    <w:highlight w:val="white"/>
                    <w:rtl w:val="0"/>
                  </w:rPr>
                  <w:t xml:space="preserve">서비스 로봇을 위한 시스템 레벨에서의 얼굴인식 성능평가방법</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2016-08-23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76" w:lineRule="auto"/>
              <w:jc w:val="left"/>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2016-0261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76" w:lineRule="auto"/>
              <w:jc w:val="left"/>
              <w:rPr>
                <w:rFonts w:ascii="Arial" w:cs="Arial" w:eastAsia="Arial" w:hAnsi="Arial"/>
                <w:sz w:val="18"/>
                <w:szCs w:val="18"/>
                <w:highlight w:val="white"/>
              </w:rPr>
            </w:pPr>
            <w:sdt>
              <w:sdtPr>
                <w:tag w:val="goog_rdk_51"/>
              </w:sdtPr>
              <w:sdtContent>
                <w:r w:rsidDel="00000000" w:rsidR="00000000" w:rsidRPr="00000000">
                  <w:rPr>
                    <w:rFonts w:ascii="Arial Unicode MS" w:cs="Arial Unicode MS" w:eastAsia="Arial Unicode MS" w:hAnsi="Arial Unicode MS"/>
                    <w:highlight w:val="white"/>
                    <w:rtl w:val="0"/>
                  </w:rPr>
                  <w:t xml:space="preserve">기계융합산업표준과</w:t>
                </w:r>
              </w:sdtContent>
            </w:sdt>
            <w:r w:rsidDel="00000000" w:rsidR="00000000" w:rsidRPr="00000000">
              <w:rPr>
                <w:rtl w:val="0"/>
              </w:rPr>
            </w:r>
          </w:p>
        </w:tc>
      </w:tr>
    </w:tbl>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1"/>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1"/>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tl w:val="0"/>
        </w:rPr>
        <w:t xml:space="preserve">3. Proposed Design and Solution</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3.1. Overall System Architecture</w:t>
      </w:r>
      <w:r w:rsidDel="00000000" w:rsidR="00000000" w:rsidRPr="00000000">
        <w:rPr>
          <w:rFonts w:ascii="Malgun Gothic" w:cs="Malgun Gothic" w:eastAsia="Malgun Gothic" w:hAnsi="Malgun Gothic"/>
          <w:b w:val="0"/>
          <w:i w:val="1"/>
          <w:smallCaps w:val="0"/>
          <w:strike w:val="0"/>
          <w:color w:val="ff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1">
      <w:pPr>
        <w:ind w:left="708" w:hanging="76.00000000000001"/>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95250</wp:posOffset>
            </wp:positionV>
            <wp:extent cx="5734050" cy="2819400"/>
            <wp:effectExtent b="0" l="0" r="0" t="0"/>
            <wp:wrapTopAndBottom distB="0" dist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4050" cy="2819400"/>
                    </a:xfrm>
                    <a:prstGeom prst="rect"/>
                    <a:ln/>
                  </pic:spPr>
                </pic:pic>
              </a:graphicData>
            </a:graphic>
          </wp:anchor>
        </w:drawing>
      </w:r>
    </w:p>
    <w:p w:rsidR="00000000" w:rsidDel="00000000" w:rsidP="00000000" w:rsidRDefault="00000000" w:rsidRPr="00000000" w14:paraId="00000252">
      <w:pPr>
        <w:widowControl w:val="1"/>
        <w:spacing w:line="240" w:lineRule="auto"/>
        <w:jc w:val="left"/>
        <w:rPr>
          <w:rFonts w:ascii="Arial" w:cs="Arial" w:eastAsia="Arial" w:hAnsi="Arial"/>
        </w:rPr>
      </w:pPr>
      <w:r w:rsidDel="00000000" w:rsidR="00000000" w:rsidRPr="00000000">
        <w:rPr>
          <w:rFonts w:ascii="Arial" w:cs="Arial" w:eastAsia="Arial" w:hAnsi="Arial"/>
          <w:rtl w:val="0"/>
        </w:rPr>
        <w:tab/>
        <w:tab/>
        <w:tab/>
        <w:tab/>
        <w:t xml:space="preserve">[Figure 3.1] Flowchart of System Architecture</w:t>
      </w:r>
    </w:p>
    <w:p w:rsidR="00000000" w:rsidDel="00000000" w:rsidP="00000000" w:rsidRDefault="00000000" w:rsidRPr="00000000" w14:paraId="00000253">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4">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5">
      <w:pPr>
        <w:widowControl w:val="1"/>
        <w:spacing w:line="240" w:lineRule="auto"/>
        <w:jc w:val="left"/>
        <w:rPr>
          <w:rFonts w:ascii="Arial" w:cs="Arial" w:eastAsia="Arial" w:hAnsi="Arial"/>
        </w:rPr>
      </w:pPr>
      <w:sdt>
        <w:sdtPr>
          <w:tag w:val="goog_rdk_52"/>
        </w:sdtPr>
        <w:sdtContent>
          <w:r w:rsidDel="00000000" w:rsidR="00000000" w:rsidRPr="00000000">
            <w:rPr>
              <w:rFonts w:ascii="Arial Unicode MS" w:cs="Arial Unicode MS" w:eastAsia="Arial Unicode MS" w:hAnsi="Arial Unicode MS"/>
              <w:rtl w:val="0"/>
            </w:rPr>
            <w:t xml:space="preserve">각 module별 설명</w:t>
          </w:r>
        </w:sdtContent>
      </w:sdt>
    </w:p>
    <w:p w:rsidR="00000000" w:rsidDel="00000000" w:rsidP="00000000" w:rsidRDefault="00000000" w:rsidRPr="00000000" w14:paraId="00000256">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7">
      <w:pPr>
        <w:widowControl w:val="1"/>
        <w:numPr>
          <w:ilvl w:val="0"/>
          <w:numId w:val="1"/>
        </w:numPr>
        <w:spacing w:line="24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Python</w:t>
      </w:r>
    </w:p>
    <w:p w:rsidR="00000000" w:rsidDel="00000000" w:rsidP="00000000" w:rsidRDefault="00000000" w:rsidRPr="00000000" w14:paraId="00000258">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9">
      <w:pPr>
        <w:widowControl w:val="1"/>
        <w:spacing w:line="240" w:lineRule="auto"/>
        <w:ind w:left="720" w:firstLine="0"/>
        <w:jc w:val="left"/>
        <w:rPr>
          <w:rFonts w:ascii="Arial" w:cs="Arial" w:eastAsia="Arial" w:hAnsi="Arial"/>
        </w:rPr>
      </w:pPr>
      <w:sdt>
        <w:sdtPr>
          <w:tag w:val="goog_rdk_53"/>
        </w:sdtPr>
        <w:sdtContent>
          <w:r w:rsidDel="00000000" w:rsidR="00000000" w:rsidRPr="00000000">
            <w:rPr>
              <w:rFonts w:ascii="Arial Unicode MS" w:cs="Arial Unicode MS" w:eastAsia="Arial Unicode MS" w:hAnsi="Arial Unicode MS"/>
              <w:rtl w:val="0"/>
            </w:rPr>
            <w:t xml:space="preserve">음성 인식과 분석을 수행한다. 사용자의 음성 데이터에서 발언 속도, 주파수, 높낮이 등을 계산하고, 발언 내용을 text로 변환하여 발언 내용에 대한 평가 value를 도출한다. Python에서 도출된 value들은 Affectiva 통로를 이용하여 종단 value 전송단인 Face Controller로 transmit 된다.</w:t>
          </w:r>
        </w:sdtContent>
      </w:sdt>
    </w:p>
    <w:p w:rsidR="00000000" w:rsidDel="00000000" w:rsidP="00000000" w:rsidRDefault="00000000" w:rsidRPr="00000000" w14:paraId="0000025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B">
      <w:pPr>
        <w:widowControl w:val="1"/>
        <w:numPr>
          <w:ilvl w:val="0"/>
          <w:numId w:val="1"/>
        </w:numPr>
        <w:spacing w:line="24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Affectiva  </w:t>
      </w:r>
    </w:p>
    <w:p w:rsidR="00000000" w:rsidDel="00000000" w:rsidP="00000000" w:rsidRDefault="00000000" w:rsidRPr="00000000" w14:paraId="0000025C">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D">
      <w:pPr>
        <w:widowControl w:val="1"/>
        <w:spacing w:line="240" w:lineRule="auto"/>
        <w:ind w:left="720" w:firstLine="0"/>
        <w:jc w:val="left"/>
        <w:rPr>
          <w:rFonts w:ascii="Arial" w:cs="Arial" w:eastAsia="Arial" w:hAnsi="Arial"/>
        </w:rPr>
      </w:pPr>
      <w:sdt>
        <w:sdtPr>
          <w:tag w:val="goog_rdk_54"/>
        </w:sdtPr>
        <w:sdtContent>
          <w:r w:rsidDel="00000000" w:rsidR="00000000" w:rsidRPr="00000000">
            <w:rPr>
              <w:rFonts w:ascii="Arial Unicode MS" w:cs="Arial Unicode MS" w:eastAsia="Arial Unicode MS" w:hAnsi="Arial Unicode MS"/>
              <w:rtl w:val="0"/>
            </w:rPr>
            <w:t xml:space="preserve">사용자의 얼굴을 실시간으로 분석한다. 카메라를 통해 인식되는 사용자의 얼굴에 34개의 점을 표시하고, 이것을 바탕으로 표정 변화를 감지, 매칭되는 감정으로 연결시킨다. 연속적으로 사용자의 얼굴 표정에 대한 인식 과정을 수행한다. 언어는 C#을 사용한다. </w:t>
          </w:r>
        </w:sdtContent>
      </w:sdt>
    </w:p>
    <w:p w:rsidR="00000000" w:rsidDel="00000000" w:rsidP="00000000" w:rsidRDefault="00000000" w:rsidRPr="00000000" w14:paraId="0000025E">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F">
      <w:pPr>
        <w:widowControl w:val="1"/>
        <w:numPr>
          <w:ilvl w:val="0"/>
          <w:numId w:val="1"/>
        </w:numPr>
        <w:spacing w:line="24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Face Controller</w:t>
      </w:r>
    </w:p>
    <w:p w:rsidR="00000000" w:rsidDel="00000000" w:rsidP="00000000" w:rsidRDefault="00000000" w:rsidRPr="00000000" w14:paraId="00000260">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1">
      <w:pPr>
        <w:widowControl w:val="1"/>
        <w:spacing w:line="240" w:lineRule="auto"/>
        <w:ind w:left="720" w:firstLine="0"/>
        <w:jc w:val="left"/>
        <w:rPr>
          <w:rFonts w:ascii="Arial" w:cs="Arial" w:eastAsia="Arial" w:hAnsi="Arial"/>
        </w:rPr>
      </w:pPr>
      <w:sdt>
        <w:sdtPr>
          <w:tag w:val="goog_rdk_55"/>
        </w:sdtPr>
        <w:sdtContent>
          <w:r w:rsidDel="00000000" w:rsidR="00000000" w:rsidRPr="00000000">
            <w:rPr>
              <w:rFonts w:ascii="Arial Unicode MS" w:cs="Arial Unicode MS" w:eastAsia="Arial Unicode MS" w:hAnsi="Arial Unicode MS"/>
              <w:rtl w:val="0"/>
            </w:rPr>
            <w:t xml:space="preserve">아바타가 출력할 표정을 생성하는 부분이다. Unity로 구현된 아바타의 얼굴 요소와 매칭되는 감정을 연결하여 적절한 감정에 어울리는 아바타의 얼굴 움직임을 구현한다. Affectiva와 Socket 통신으로 연결되어 있으며, 마찬가지로 C#으로 구현되어 있어 Window Forms을 통해 아바타를 세부 조정할 수 있다. </w:t>
          </w:r>
        </w:sdtContent>
      </w:sdt>
    </w:p>
    <w:p w:rsidR="00000000" w:rsidDel="00000000" w:rsidP="00000000" w:rsidRDefault="00000000" w:rsidRPr="00000000" w14:paraId="00000262">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3">
      <w:pPr>
        <w:widowControl w:val="1"/>
        <w:spacing w:line="240" w:lineRule="auto"/>
        <w:ind w:left="720" w:firstLine="0"/>
        <w:jc w:val="left"/>
        <w:rPr>
          <w:rFonts w:ascii="Arial" w:cs="Arial" w:eastAsia="Arial" w:hAnsi="Arial"/>
        </w:rPr>
      </w:pPr>
      <w:sdt>
        <w:sdtPr>
          <w:tag w:val="goog_rdk_56"/>
        </w:sdtPr>
        <w:sdtContent>
          <w:r w:rsidDel="00000000" w:rsidR="00000000" w:rsidRPr="00000000">
            <w:rPr>
              <w:rFonts w:ascii="Arial Unicode MS" w:cs="Arial Unicode MS" w:eastAsia="Arial Unicode MS" w:hAnsi="Arial Unicode MS"/>
              <w:rtl w:val="0"/>
            </w:rPr>
            <w:t xml:space="preserve">또한, Face Controller에서는 흐름상 Python과 Affectiva 로부터  value들을 전달 받게 되는데, 때문에 여기서 로봇 모터를 제어하고 모션을 호출하는 Zigbee communication을 실행해 주었다. </w:t>
          </w:r>
        </w:sdtContent>
      </w:sdt>
    </w:p>
    <w:p w:rsidR="00000000" w:rsidDel="00000000" w:rsidP="00000000" w:rsidRDefault="00000000" w:rsidRPr="00000000" w14:paraId="00000264">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5">
      <w:pPr>
        <w:widowControl w:val="1"/>
        <w:numPr>
          <w:ilvl w:val="0"/>
          <w:numId w:val="1"/>
        </w:numPr>
        <w:spacing w:line="24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Unity</w:t>
      </w:r>
    </w:p>
    <w:p w:rsidR="00000000" w:rsidDel="00000000" w:rsidP="00000000" w:rsidRDefault="00000000" w:rsidRPr="00000000" w14:paraId="00000266">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67">
      <w:pPr>
        <w:widowControl w:val="1"/>
        <w:spacing w:line="240" w:lineRule="auto"/>
        <w:ind w:left="720" w:firstLine="0"/>
        <w:jc w:val="left"/>
        <w:rPr>
          <w:rFonts w:ascii="Arial" w:cs="Arial" w:eastAsia="Arial" w:hAnsi="Arial"/>
        </w:rPr>
      </w:pPr>
      <w:sdt>
        <w:sdtPr>
          <w:tag w:val="goog_rdk_57"/>
        </w:sdtPr>
        <w:sdtContent>
          <w:r w:rsidDel="00000000" w:rsidR="00000000" w:rsidRPr="00000000">
            <w:rPr>
              <w:rFonts w:ascii="Arial Unicode MS" w:cs="Arial Unicode MS" w:eastAsia="Arial Unicode MS" w:hAnsi="Arial Unicode MS"/>
              <w:rtl w:val="0"/>
            </w:rPr>
            <w:t xml:space="preserve">Face Controller 로 부터 생성된 적절한 아바타 감정 얼굴을 출력한다. 로봇의 목 상단에 부착된 모니터를 통해 아바타를 plot하고, 사용자의 발언에 따라 아바타의 표정이 바뀌는 효과를 주어 몰입도를 증가시킨다. </w:t>
          </w:r>
        </w:sdtContent>
      </w:sdt>
    </w:p>
    <w:p w:rsidR="00000000" w:rsidDel="00000000" w:rsidP="00000000" w:rsidRDefault="00000000" w:rsidRPr="00000000" w14:paraId="00000268">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9">
      <w:pPr>
        <w:widowControl w:val="1"/>
        <w:numPr>
          <w:ilvl w:val="0"/>
          <w:numId w:val="1"/>
        </w:numPr>
        <w:spacing w:line="24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Motor</w:t>
      </w:r>
    </w:p>
    <w:p w:rsidR="00000000" w:rsidDel="00000000" w:rsidP="00000000" w:rsidRDefault="00000000" w:rsidRPr="00000000" w14:paraId="0000026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B">
      <w:pPr>
        <w:widowControl w:val="1"/>
        <w:spacing w:line="240" w:lineRule="auto"/>
        <w:ind w:left="720" w:firstLine="0"/>
        <w:jc w:val="left"/>
        <w:rPr>
          <w:rFonts w:ascii="Arial" w:cs="Arial" w:eastAsia="Arial" w:hAnsi="Arial"/>
        </w:rPr>
      </w:pPr>
      <w:sdt>
        <w:sdtPr>
          <w:tag w:val="goog_rdk_58"/>
        </w:sdtPr>
        <w:sdtContent>
          <w:r w:rsidDel="00000000" w:rsidR="00000000" w:rsidRPr="00000000">
            <w:rPr>
              <w:rFonts w:ascii="Arial Unicode MS" w:cs="Arial Unicode MS" w:eastAsia="Arial Unicode MS" w:hAnsi="Arial Unicode MS"/>
              <w:rtl w:val="0"/>
            </w:rPr>
            <w:t xml:space="preserve">Face Controller로 부터 전달받은 label 값에 매칭되는 모션을 출력하고 모터를 제어한다. 엄밀히 말하자면 Python에서 이미 취할 모션에 대한 label값이 결정되지만, 얼굴 인식 결과와의 타이밍 동기 문제 발생을 방지하기 위해 다음과 같이 전달 받도록 설계했다. 사용자는 로봇이 각 질문과 답변마다 다르게 취하는 모션을 통해 더욱 면접에 자연스럽게 임할 수 있으며, 발언 중간 중간 공감하는 모션과 발언이 마무리 되었을 때 제공되는 모션은 4. Unity module 과 함께 Backchanneling interaction을 기반으로 하는 상호작용을 구축한다. </w:t>
          </w:r>
        </w:sdtContent>
      </w:sdt>
    </w:p>
    <w:p w:rsidR="00000000" w:rsidDel="00000000" w:rsidP="00000000" w:rsidRDefault="00000000" w:rsidRPr="00000000" w14:paraId="0000026C">
      <w:pPr>
        <w:widowControl w:val="1"/>
        <w:spacing w:line="240" w:lineRule="auto"/>
        <w:ind w:left="144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D">
      <w:pPr>
        <w:widowControl w:val="1"/>
        <w:spacing w:line="240" w:lineRule="auto"/>
        <w:ind w:left="0" w:firstLine="0"/>
        <w:jc w:val="left"/>
        <w:rPr>
          <w:rFonts w:ascii="Arial" w:cs="Arial" w:eastAsia="Arial" w:hAnsi="Arial"/>
        </w:rPr>
      </w:pPr>
      <w:sdt>
        <w:sdtPr>
          <w:tag w:val="goog_rdk_59"/>
        </w:sdtPr>
        <w:sdtContent>
          <w:r w:rsidDel="00000000" w:rsidR="00000000" w:rsidRPr="00000000">
            <w:rPr>
              <w:rFonts w:ascii="Arial Unicode MS" w:cs="Arial Unicode MS" w:eastAsia="Arial Unicode MS" w:hAnsi="Arial Unicode MS"/>
              <w:rtl w:val="0"/>
            </w:rPr>
            <w:t xml:space="preserve">상세 설계 </w:t>
          </w:r>
        </w:sdtContent>
      </w:sdt>
    </w:p>
    <w:p w:rsidR="00000000" w:rsidDel="00000000" w:rsidP="00000000" w:rsidRDefault="00000000" w:rsidRPr="00000000" w14:paraId="0000026E">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F">
      <w:pPr>
        <w:widowControl w:val="1"/>
        <w:ind w:left="720" w:firstLine="0"/>
        <w:jc w:val="left"/>
        <w:rPr>
          <w:rFonts w:ascii="Arial" w:cs="Arial" w:eastAsia="Arial" w:hAnsi="Arial"/>
        </w:rPr>
      </w:pPr>
      <w:sdt>
        <w:sdtPr>
          <w:tag w:val="goog_rdk_60"/>
        </w:sdtPr>
        <w:sdtContent>
          <w:r w:rsidDel="00000000" w:rsidR="00000000" w:rsidRPr="00000000">
            <w:rPr>
              <w:rFonts w:ascii="Arial Unicode MS" w:cs="Arial Unicode MS" w:eastAsia="Arial Unicode MS" w:hAnsi="Arial Unicode MS"/>
              <w:rtl w:val="0"/>
            </w:rPr>
            <w:t xml:space="preserve">음성 분석 및 인식을 위한 프로그램의 언어는 python을 사용하였으며, google speech recognizer를 활용하여 전반적인 speech to text를 진행하였다. </w:t>
          </w:r>
        </w:sdtContent>
      </w:sdt>
    </w:p>
    <w:p w:rsidR="00000000" w:rsidDel="00000000" w:rsidP="00000000" w:rsidRDefault="00000000" w:rsidRPr="00000000" w14:paraId="00000270">
      <w:pPr>
        <w:widowControl w:val="1"/>
        <w:spacing w:line="240" w:lineRule="auto"/>
        <w:ind w:left="720" w:firstLine="0"/>
        <w:jc w:val="left"/>
        <w:rPr>
          <w:rFonts w:ascii="Arial" w:cs="Arial" w:eastAsia="Arial" w:hAnsi="Arial"/>
        </w:rPr>
      </w:pPr>
      <w:sdt>
        <w:sdtPr>
          <w:tag w:val="goog_rdk_61"/>
        </w:sdtPr>
        <w:sdtContent>
          <w:r w:rsidDel="00000000" w:rsidR="00000000" w:rsidRPr="00000000">
            <w:rPr>
              <w:rFonts w:ascii="Arial Unicode MS" w:cs="Arial Unicode MS" w:eastAsia="Arial Unicode MS" w:hAnsi="Arial Unicode MS"/>
              <w:rtl w:val="0"/>
            </w:rPr>
            <w:t xml:space="preserve">프로그램의 전반적인 구성은 다음과 같다. </w:t>
          </w:r>
        </w:sdtContent>
      </w:sdt>
    </w:p>
    <w:p w:rsidR="00000000" w:rsidDel="00000000" w:rsidP="00000000" w:rsidRDefault="00000000" w:rsidRPr="00000000" w14:paraId="00000271">
      <w:pPr>
        <w:widowControl w:val="1"/>
        <w:spacing w:line="240" w:lineRule="auto"/>
        <w:ind w:left="720" w:firstLine="0"/>
        <w:jc w:val="left"/>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5734050" cy="2620328"/>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2620328"/>
                    </a:xfrm>
                    <a:prstGeom prst="rect"/>
                    <a:ln/>
                  </pic:spPr>
                </pic:pic>
              </a:graphicData>
            </a:graphic>
          </wp:anchor>
        </w:drawing>
      </w:r>
    </w:p>
    <w:p w:rsidR="00000000" w:rsidDel="00000000" w:rsidP="00000000" w:rsidRDefault="00000000" w:rsidRPr="00000000" w14:paraId="00000272">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ab/>
        <w:tab/>
        <w:tab/>
        <w:t xml:space="preserve">[Figure 3.2] Audio Processing Diagram</w:t>
      </w:r>
    </w:p>
    <w:p w:rsidR="00000000" w:rsidDel="00000000" w:rsidP="00000000" w:rsidRDefault="00000000" w:rsidRPr="00000000" w14:paraId="00000273">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4">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3.2.1.1</w:t>
      </w:r>
    </w:p>
    <w:p w:rsidR="00000000" w:rsidDel="00000000" w:rsidP="00000000" w:rsidRDefault="00000000" w:rsidRPr="00000000" w14:paraId="00000275">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6">
      <w:pPr>
        <w:widowControl w:val="1"/>
        <w:spacing w:line="240" w:lineRule="auto"/>
        <w:ind w:left="720" w:firstLine="0"/>
        <w:jc w:val="left"/>
        <w:rPr>
          <w:rFonts w:ascii="Arial" w:cs="Arial" w:eastAsia="Arial" w:hAnsi="Arial"/>
        </w:rPr>
      </w:pPr>
      <w:sdt>
        <w:sdtPr>
          <w:tag w:val="goog_rdk_62"/>
        </w:sdtPr>
        <w:sdtContent>
          <w:r w:rsidDel="00000000" w:rsidR="00000000" w:rsidRPr="00000000">
            <w:rPr>
              <w:rFonts w:ascii="Arial Unicode MS" w:cs="Arial Unicode MS" w:eastAsia="Arial Unicode MS" w:hAnsi="Arial Unicode MS"/>
              <w:rtl w:val="0"/>
            </w:rPr>
            <w:t xml:space="preserve">사전에 키워드별 감정 매칭 학습시켜주기</w:t>
          </w:r>
        </w:sdtContent>
      </w:sdt>
    </w:p>
    <w:p w:rsidR="00000000" w:rsidDel="00000000" w:rsidP="00000000" w:rsidRDefault="00000000" w:rsidRPr="00000000" w14:paraId="00000277">
      <w:pPr>
        <w:widowControl w:val="1"/>
        <w:spacing w:line="240" w:lineRule="auto"/>
        <w:ind w:left="720" w:firstLine="0"/>
        <w:jc w:val="left"/>
        <w:rPr>
          <w:rFonts w:ascii="Arial" w:cs="Arial" w:eastAsia="Arial" w:hAnsi="Arial"/>
        </w:rPr>
      </w:pPr>
      <w:sdt>
        <w:sdtPr>
          <w:tag w:val="goog_rdk_63"/>
        </w:sdtPr>
        <w:sdtContent>
          <w:r w:rsidDel="00000000" w:rsidR="00000000" w:rsidRPr="00000000">
            <w:rPr>
              <w:rFonts w:ascii="Arial Unicode MS" w:cs="Arial Unicode MS" w:eastAsia="Arial Unicode MS" w:hAnsi="Arial Unicode MS"/>
              <w:rtl w:val="0"/>
            </w:rPr>
            <w:t xml:space="preserve">machine learning for kids를 통해 사용자의 대화 내용 중 키워드를 기반으로 로봇이 어떤 감정을 느끼는지 매칭한다. 카테고리는 첫인사, good, bad, 공감, 끝인사로 5가지이다. 사용자의 스피치 내용을 text로 변환 후, 키워드를 추출해내어 감정 카테고리로 연결시키는 방식이다. </w:t>
          </w:r>
        </w:sdtContent>
      </w:sdt>
    </w:p>
    <w:p w:rsidR="00000000" w:rsidDel="00000000" w:rsidP="00000000" w:rsidRDefault="00000000" w:rsidRPr="00000000" w14:paraId="00000278">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9">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3.2.1.2</w:t>
      </w:r>
    </w:p>
    <w:p w:rsidR="00000000" w:rsidDel="00000000" w:rsidP="00000000" w:rsidRDefault="00000000" w:rsidRPr="00000000" w14:paraId="0000027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B">
      <w:pPr>
        <w:widowControl w:val="1"/>
        <w:spacing w:line="240" w:lineRule="auto"/>
        <w:ind w:left="720" w:firstLine="0"/>
        <w:jc w:val="left"/>
        <w:rPr>
          <w:rFonts w:ascii="Arial" w:cs="Arial" w:eastAsia="Arial" w:hAnsi="Arial"/>
        </w:rPr>
      </w:pPr>
      <w:sdt>
        <w:sdtPr>
          <w:tag w:val="goog_rdk_64"/>
        </w:sdtPr>
        <w:sdtContent>
          <w:r w:rsidDel="00000000" w:rsidR="00000000" w:rsidRPr="00000000">
            <w:rPr>
              <w:rFonts w:ascii="Arial Unicode MS" w:cs="Arial Unicode MS" w:eastAsia="Arial Unicode MS" w:hAnsi="Arial Unicode MS"/>
              <w:rtl w:val="0"/>
            </w:rPr>
            <w:t xml:space="preserve">사용자 이름 입력 받기 </w:t>
          </w:r>
        </w:sdtContent>
      </w:sdt>
    </w:p>
    <w:p w:rsidR="00000000" w:rsidDel="00000000" w:rsidP="00000000" w:rsidRDefault="00000000" w:rsidRPr="00000000" w14:paraId="0000027C">
      <w:pPr>
        <w:widowControl w:val="1"/>
        <w:spacing w:line="240" w:lineRule="auto"/>
        <w:ind w:left="720" w:firstLine="0"/>
        <w:jc w:val="left"/>
        <w:rPr>
          <w:rFonts w:ascii="Arial" w:cs="Arial" w:eastAsia="Arial" w:hAnsi="Arial"/>
        </w:rPr>
      </w:pPr>
      <w:sdt>
        <w:sdtPr>
          <w:tag w:val="goog_rdk_65"/>
        </w:sdtPr>
        <w:sdtContent>
          <w:r w:rsidDel="00000000" w:rsidR="00000000" w:rsidRPr="00000000">
            <w:rPr>
              <w:rFonts w:ascii="Arial Unicode MS" w:cs="Arial Unicode MS" w:eastAsia="Arial Unicode MS" w:hAnsi="Arial Unicode MS"/>
              <w:rtl w:val="0"/>
            </w:rPr>
            <w:t xml:space="preserve">자연스러운 면접 진행과 사용자 차별화를 위해 사용자의 이름을 직접 입력함으로써 모의면접 사전 준비를 한다. 이후 면접이 마무리되고 부족한 부분의 보완 및 점수 설명 부분에서 다시 한 번 사전에 입력한 사용자의 이름을 사용한다.</w:t>
          </w:r>
        </w:sdtContent>
      </w:sdt>
    </w:p>
    <w:p w:rsidR="00000000" w:rsidDel="00000000" w:rsidP="00000000" w:rsidRDefault="00000000" w:rsidRPr="00000000" w14:paraId="0000027D">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E">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F">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3.2.1.3</w:t>
      </w:r>
    </w:p>
    <w:p w:rsidR="00000000" w:rsidDel="00000000" w:rsidP="00000000" w:rsidRDefault="00000000" w:rsidRPr="00000000" w14:paraId="00000280">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1">
      <w:pPr>
        <w:widowControl w:val="1"/>
        <w:spacing w:line="240" w:lineRule="auto"/>
        <w:ind w:left="720" w:firstLine="0"/>
        <w:jc w:val="left"/>
        <w:rPr>
          <w:rFonts w:ascii="Arial" w:cs="Arial" w:eastAsia="Arial" w:hAnsi="Arial"/>
        </w:rPr>
      </w:pPr>
      <w:sdt>
        <w:sdtPr>
          <w:tag w:val="goog_rdk_66"/>
        </w:sdtPr>
        <w:sdtContent>
          <w:r w:rsidDel="00000000" w:rsidR="00000000" w:rsidRPr="00000000">
            <w:rPr>
              <w:rFonts w:ascii="Arial Unicode MS" w:cs="Arial Unicode MS" w:eastAsia="Arial Unicode MS" w:hAnsi="Arial Unicode MS"/>
              <w:rtl w:val="0"/>
            </w:rPr>
            <w:t xml:space="preserve">google speech recognizer() 실행 전 setting 사항</w:t>
          </w:r>
        </w:sdtContent>
      </w:sdt>
    </w:p>
    <w:p w:rsidR="00000000" w:rsidDel="00000000" w:rsidP="00000000" w:rsidRDefault="00000000" w:rsidRPr="00000000" w14:paraId="00000282">
      <w:pPr>
        <w:widowControl w:val="1"/>
        <w:spacing w:line="240" w:lineRule="auto"/>
        <w:ind w:left="720" w:firstLine="0"/>
        <w:jc w:val="left"/>
        <w:rPr>
          <w:rFonts w:ascii="Arial" w:cs="Arial" w:eastAsia="Arial" w:hAnsi="Arial"/>
        </w:rPr>
      </w:pPr>
      <w:sdt>
        <w:sdtPr>
          <w:tag w:val="goog_rdk_67"/>
        </w:sdtPr>
        <w:sdtContent>
          <w:r w:rsidDel="00000000" w:rsidR="00000000" w:rsidRPr="00000000">
            <w:rPr>
              <w:rFonts w:ascii="Arial Unicode MS" w:cs="Arial Unicode MS" w:eastAsia="Arial Unicode MS" w:hAnsi="Arial Unicode MS"/>
              <w:rtl w:val="0"/>
            </w:rPr>
            <w:t xml:space="preserve">음성 인식 시간은 30초로 정하고,  stream 이  true일 때 음성을 인식한다. 언어 설정은 한국어로 해 주었으며, recognized된 결과값을 value에 assign해주어 format에 넣어준다. 최종적으로 .format(value)에 text로 변환된 스피치의 내용이 표시된다. </w:t>
          </w:r>
        </w:sdtContent>
      </w:sdt>
    </w:p>
    <w:p w:rsidR="00000000" w:rsidDel="00000000" w:rsidP="00000000" w:rsidRDefault="00000000" w:rsidRPr="00000000" w14:paraId="00000283">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4">
      <w:pPr>
        <w:widowControl w:val="1"/>
        <w:spacing w:line="240" w:lineRule="auto"/>
        <w:ind w:left="0" w:firstLine="0"/>
        <w:jc w:val="center"/>
        <w:rPr>
          <w:rFonts w:ascii="Arial" w:cs="Arial" w:eastAsia="Arial" w:hAnsi="Arial"/>
        </w:rPr>
      </w:pPr>
      <w:r w:rsidDel="00000000" w:rsidR="00000000" w:rsidRPr="00000000">
        <w:rPr>
          <w:rFonts w:ascii="Arial" w:cs="Arial" w:eastAsia="Arial" w:hAnsi="Arial"/>
          <w:rtl w:val="0"/>
        </w:rPr>
        <w:tab/>
        <w:t xml:space="preserve">[Figure 3.2.1.3] Google Speech Recognizer Mic Setting</w:t>
      </w:r>
      <w:r w:rsidDel="00000000" w:rsidR="00000000" w:rsidRPr="00000000">
        <w:drawing>
          <wp:anchor allowOverlap="1" behindDoc="0" distB="0" distT="0" distL="0" distR="0" hidden="0" layoutInCell="1" locked="0" relativeHeight="0" simplePos="0">
            <wp:simplePos x="0" y="0"/>
            <wp:positionH relativeFrom="column">
              <wp:posOffset>447675</wp:posOffset>
            </wp:positionH>
            <wp:positionV relativeFrom="paragraph">
              <wp:posOffset>57150</wp:posOffset>
            </wp:positionV>
            <wp:extent cx="5734050" cy="317500"/>
            <wp:effectExtent b="0" l="0" r="0" t="0"/>
            <wp:wrapTopAndBottom distB="0" dist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317500"/>
                    </a:xfrm>
                    <a:prstGeom prst="rect"/>
                    <a:ln/>
                  </pic:spPr>
                </pic:pic>
              </a:graphicData>
            </a:graphic>
          </wp:anchor>
        </w:drawing>
      </w:r>
    </w:p>
    <w:p w:rsidR="00000000" w:rsidDel="00000000" w:rsidP="00000000" w:rsidRDefault="00000000" w:rsidRPr="00000000" w14:paraId="00000285">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6">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3.2.1.4</w:t>
      </w:r>
    </w:p>
    <w:p w:rsidR="00000000" w:rsidDel="00000000" w:rsidP="00000000" w:rsidRDefault="00000000" w:rsidRPr="00000000" w14:paraId="00000287">
      <w:pPr>
        <w:widowControl w:val="1"/>
        <w:spacing w:line="240" w:lineRule="auto"/>
        <w:ind w:left="720" w:firstLine="0"/>
        <w:jc w:val="left"/>
        <w:rPr>
          <w:rFonts w:ascii="Arial" w:cs="Arial" w:eastAsia="Arial" w:hAnsi="Arial"/>
        </w:rPr>
      </w:pPr>
      <w:sdt>
        <w:sdtPr>
          <w:tag w:val="goog_rdk_68"/>
        </w:sdtPr>
        <w:sdtContent>
          <w:r w:rsidDel="00000000" w:rsidR="00000000" w:rsidRPr="00000000">
            <w:rPr>
              <w:rFonts w:ascii="Arial Unicode MS" w:cs="Arial Unicode MS" w:eastAsia="Arial Unicode MS" w:hAnsi="Arial Unicode MS"/>
              <w:rtl w:val="0"/>
            </w:rPr>
            <w:t xml:space="preserve">mictest() 함수를 통해 사용자의 평소 톤 미리 분석하기</w:t>
          </w:r>
        </w:sdtContent>
      </w:sdt>
    </w:p>
    <w:p w:rsidR="00000000" w:rsidDel="00000000" w:rsidP="00000000" w:rsidRDefault="00000000" w:rsidRPr="00000000" w14:paraId="00000288">
      <w:pPr>
        <w:widowControl w:val="1"/>
        <w:spacing w:line="240" w:lineRule="auto"/>
        <w:ind w:left="720" w:firstLine="0"/>
        <w:jc w:val="left"/>
        <w:rPr>
          <w:rFonts w:ascii="Arial" w:cs="Arial" w:eastAsia="Arial" w:hAnsi="Arial"/>
        </w:rPr>
      </w:pPr>
      <w:sdt>
        <w:sdtPr>
          <w:tag w:val="goog_rdk_69"/>
        </w:sdtPr>
        <w:sdtContent>
          <w:r w:rsidDel="00000000" w:rsidR="00000000" w:rsidRPr="00000000">
            <w:rPr>
              <w:rFonts w:ascii="Arial Unicode MS" w:cs="Arial Unicode MS" w:eastAsia="Arial Unicode MS" w:hAnsi="Arial Unicode MS"/>
              <w:rtl w:val="0"/>
            </w:rPr>
            <w:t xml:space="preserve">사용자별로 주파수와 톤이 각각 다르다. 때문에 사전에 사용자가 미리 테스트용 음성 분석에 본인의 목소리를 입력시키고 해당 값을 기준으로 오차범위를 잡아 톤과 주파수의 차이를 계산할 수 있도록 환경을 설정해주었다. 또한 speech to text를 통해 변환된 텍스트의 길이를 계산하여 현재 사용자의 말의 빠르기가 어느정도인지 계산한다. 예를들어 5초동안 수집한 사용자의 언어 길이가 8글자 이하 일때는 말이 너무 느리다고 메세지를 출력하고, 40글자가 넘어가는 경우에는 말이 빠른것으로 간주한다. </w:t>
          </w:r>
        </w:sdtContent>
      </w:sdt>
    </w:p>
    <w:p w:rsidR="00000000" w:rsidDel="00000000" w:rsidP="00000000" w:rsidRDefault="00000000" w:rsidRPr="00000000" w14:paraId="00000289">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A">
      <w:pPr>
        <w:widowControl w:val="1"/>
        <w:spacing w:line="240" w:lineRule="auto"/>
        <w:ind w:left="720" w:firstLine="0"/>
        <w:jc w:val="left"/>
        <w:rPr>
          <w:rFonts w:ascii="Arial" w:cs="Arial" w:eastAsia="Arial" w:hAnsi="Arial"/>
        </w:rPr>
      </w:pPr>
      <w:sdt>
        <w:sdtPr>
          <w:tag w:val="goog_rdk_70"/>
        </w:sdtPr>
        <w:sdtContent>
          <w:r w:rsidDel="00000000" w:rsidR="00000000" w:rsidRPr="00000000">
            <w:rPr>
              <w:rFonts w:ascii="Arial Unicode MS" w:cs="Arial Unicode MS" w:eastAsia="Arial Unicode MS" w:hAnsi="Arial Unicode MS"/>
              <w:rtl w:val="0"/>
            </w:rPr>
            <w:t xml:space="preserve">톤 분석시 Pyaudio를 통해 stream audio value를 받는다.  사용하는 각각의 value들에 대한 default 설정은 다음과 같다.</w:t>
          </w:r>
        </w:sdtContent>
      </w:sdt>
    </w:p>
    <w:p w:rsidR="00000000" w:rsidDel="00000000" w:rsidP="00000000" w:rsidRDefault="00000000" w:rsidRPr="00000000" w14:paraId="0000028B">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C">
      <w:pPr>
        <w:widowControl w:val="1"/>
        <w:spacing w:line="240" w:lineRule="auto"/>
        <w:ind w:left="0" w:firstLine="0"/>
        <w:jc w:val="center"/>
        <w:rPr>
          <w:rFonts w:ascii="Arial" w:cs="Arial" w:eastAsia="Arial" w:hAnsi="Arial"/>
        </w:rPr>
      </w:pPr>
      <w:r w:rsidDel="00000000" w:rsidR="00000000" w:rsidRPr="00000000">
        <w:rPr>
          <w:rFonts w:ascii="Arial" w:cs="Arial" w:eastAsia="Arial" w:hAnsi="Arial"/>
          <w:rtl w:val="0"/>
        </w:rPr>
        <w:tab/>
        <w:t xml:space="preserve">[Figure 3.2.1.4] Pyaudio Module  Mic Setting</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19050</wp:posOffset>
            </wp:positionV>
            <wp:extent cx="5734050" cy="342900"/>
            <wp:effectExtent b="0" l="0" r="0" t="0"/>
            <wp:wrapTopAndBottom distB="0" distT="0"/>
            <wp:docPr id="50"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734050" cy="342900"/>
                    </a:xfrm>
                    <a:prstGeom prst="rect"/>
                    <a:ln/>
                  </pic:spPr>
                </pic:pic>
              </a:graphicData>
            </a:graphic>
          </wp:anchor>
        </w:drawing>
      </w:r>
    </w:p>
    <w:p w:rsidR="00000000" w:rsidDel="00000000" w:rsidP="00000000" w:rsidRDefault="00000000" w:rsidRPr="00000000" w14:paraId="0000028D">
      <w:pPr>
        <w:widowControl w:val="1"/>
        <w:jc w:val="center"/>
        <w:rPr>
          <w:rFonts w:ascii="Arial" w:cs="Arial" w:eastAsia="Arial" w:hAnsi="Arial"/>
        </w:rPr>
      </w:pPr>
      <w:r w:rsidDel="00000000" w:rsidR="00000000" w:rsidRPr="00000000">
        <w:rPr>
          <w:rtl w:val="0"/>
        </w:rPr>
      </w:r>
    </w:p>
    <w:p w:rsidR="00000000" w:rsidDel="00000000" w:rsidP="00000000" w:rsidRDefault="00000000" w:rsidRPr="00000000" w14:paraId="0000028E">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F">
      <w:pPr>
        <w:widowControl w:val="1"/>
        <w:spacing w:line="240" w:lineRule="auto"/>
        <w:ind w:left="720" w:firstLine="0"/>
        <w:jc w:val="left"/>
        <w:rPr>
          <w:rFonts w:ascii="Arial" w:cs="Arial" w:eastAsia="Arial" w:hAnsi="Arial"/>
        </w:rPr>
      </w:pPr>
      <w:sdt>
        <w:sdtPr>
          <w:tag w:val="goog_rdk_71"/>
        </w:sdtPr>
        <w:sdtContent>
          <w:r w:rsidDel="00000000" w:rsidR="00000000" w:rsidRPr="00000000">
            <w:rPr>
              <w:rFonts w:ascii="Arial Unicode MS" w:cs="Arial Unicode MS" w:eastAsia="Arial Unicode MS" w:hAnsi="Arial Unicode MS"/>
              <w:rtl w:val="0"/>
            </w:rPr>
            <w:t xml:space="preserve">chunk: 4096 (1 프레임당 4096개의 버퍼를 받는다.)</w:t>
          </w:r>
        </w:sdtContent>
      </w:sdt>
    </w:p>
    <w:p w:rsidR="00000000" w:rsidDel="00000000" w:rsidP="00000000" w:rsidRDefault="00000000" w:rsidRPr="00000000" w14:paraId="00000290">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sampling rate= 44100 Hz = 44.1kHz</w:t>
      </w:r>
    </w:p>
    <w:p w:rsidR="00000000" w:rsidDel="00000000" w:rsidP="00000000" w:rsidRDefault="00000000" w:rsidRPr="00000000" w14:paraId="00000291">
      <w:pPr>
        <w:widowControl w:val="1"/>
        <w:spacing w:line="240" w:lineRule="auto"/>
        <w:ind w:left="720" w:firstLine="0"/>
        <w:jc w:val="left"/>
        <w:rPr>
          <w:rFonts w:ascii="Arial" w:cs="Arial" w:eastAsia="Arial" w:hAnsi="Arial"/>
        </w:rPr>
      </w:pPr>
      <w:sdt>
        <w:sdtPr>
          <w:tag w:val="goog_rdk_72"/>
        </w:sdtPr>
        <w:sdtContent>
          <w:r w:rsidDel="00000000" w:rsidR="00000000" w:rsidRPr="00000000">
            <w:rPr>
              <w:rFonts w:ascii="Arial Unicode MS" w:cs="Arial Unicode MS" w:eastAsia="Arial Unicode MS" w:hAnsi="Arial Unicode MS"/>
              <w:rtl w:val="0"/>
            </w:rPr>
            <w:t xml:space="preserve">format: 16 비트 int형 signed -32768~ 32767</w:t>
          </w:r>
        </w:sdtContent>
      </w:sdt>
    </w:p>
    <w:p w:rsidR="00000000" w:rsidDel="00000000" w:rsidP="00000000" w:rsidRDefault="00000000" w:rsidRPr="00000000" w14:paraId="00000292">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channels: 1 (mono)</w:t>
      </w:r>
    </w:p>
    <w:p w:rsidR="00000000" w:rsidDel="00000000" w:rsidP="00000000" w:rsidRDefault="00000000" w:rsidRPr="00000000" w14:paraId="00000293">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4">
      <w:pPr>
        <w:widowControl w:val="1"/>
        <w:spacing w:line="240" w:lineRule="auto"/>
        <w:ind w:left="720" w:firstLine="0"/>
        <w:jc w:val="left"/>
        <w:rPr>
          <w:rFonts w:ascii="Arial" w:cs="Arial" w:eastAsia="Arial" w:hAnsi="Arial"/>
        </w:rPr>
      </w:pPr>
      <w:sdt>
        <w:sdtPr>
          <w:tag w:val="goog_rdk_73"/>
        </w:sdtPr>
        <w:sdtContent>
          <w:r w:rsidDel="00000000" w:rsidR="00000000" w:rsidRPr="00000000">
            <w:rPr>
              <w:rFonts w:ascii="Arial Unicode MS" w:cs="Arial Unicode MS" w:eastAsia="Arial Unicode MS" w:hAnsi="Arial Unicode MS"/>
              <w:rtl w:val="0"/>
            </w:rPr>
            <w:t xml:space="preserve">사용자의 목소리 세기를 구하는 방법은 다음과 같다. stream.read (chunk)를 통해 우선 audio data를 input으로 받을 때 string으로 변환해 준다. 그 다음 해당 string을 np.fromstring() 함수의 numpy 배열로 변환한다. 이렇게 변환된 numpy 배열을 기준으로 소리의 세기를 구하는 것이다. </w:t>
          </w:r>
        </w:sdtContent>
      </w:sdt>
    </w:p>
    <w:p w:rsidR="00000000" w:rsidDel="00000000" w:rsidP="00000000" w:rsidRDefault="00000000" w:rsidRPr="00000000" w14:paraId="00000295">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6">
      <w:pPr>
        <w:widowControl w:val="1"/>
        <w:spacing w:line="240" w:lineRule="auto"/>
        <w:ind w:left="720" w:firstLine="0"/>
        <w:jc w:val="left"/>
        <w:rPr>
          <w:rFonts w:ascii="Arial" w:cs="Arial" w:eastAsia="Arial" w:hAnsi="Arial"/>
        </w:rPr>
      </w:pPr>
      <w:sdt>
        <w:sdtPr>
          <w:tag w:val="goog_rdk_74"/>
        </w:sdtPr>
        <w:sdtContent>
          <w:r w:rsidDel="00000000" w:rsidR="00000000" w:rsidRPr="00000000">
            <w:rPr>
              <w:rFonts w:ascii="Arial Unicode MS" w:cs="Arial Unicode MS" w:eastAsia="Arial Unicode MS" w:hAnsi="Arial Unicode MS"/>
              <w:rtl w:val="0"/>
            </w:rPr>
            <w:t xml:space="preserve">frequency를 구하는 방법은 다음과 같다. fast fourier transform 을 수행하고 계산된 복소수값을  fft변수에 return 한다. 주파수 별 복소수값은 abs()함수를 사용하였고, amplitude를 구할 수 있다. </w:t>
          </w:r>
        </w:sdtContent>
      </w:sdt>
    </w:p>
    <w:p w:rsidR="00000000" w:rsidDel="00000000" w:rsidP="00000000" w:rsidRDefault="00000000" w:rsidRPr="00000000" w14:paraId="00000297">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8">
      <w:pPr>
        <w:widowControl w:val="1"/>
        <w:spacing w:line="240" w:lineRule="auto"/>
        <w:ind w:left="720" w:firstLine="0"/>
        <w:jc w:val="left"/>
        <w:rPr>
          <w:rFonts w:ascii="Arial" w:cs="Arial" w:eastAsia="Arial" w:hAnsi="Arial"/>
        </w:rPr>
      </w:pPr>
      <w:sdt>
        <w:sdtPr>
          <w:tag w:val="goog_rdk_75"/>
        </w:sdtPr>
        <w:sdtContent>
          <w:r w:rsidDel="00000000" w:rsidR="00000000" w:rsidRPr="00000000">
            <w:rPr>
              <w:rFonts w:ascii="Arial Unicode MS" w:cs="Arial Unicode MS" w:eastAsia="Arial Unicode MS" w:hAnsi="Arial Unicode MS"/>
              <w:rtl w:val="0"/>
            </w:rPr>
            <w:t xml:space="preserve">이제 여기서 구해지는 사용자 목소리의 주파수 value와 목소리 크기 value를 활용하여 다음 함수를 실행한다. </w:t>
          </w:r>
        </w:sdtContent>
      </w:sdt>
    </w:p>
    <w:p w:rsidR="00000000" w:rsidDel="00000000" w:rsidP="00000000" w:rsidRDefault="00000000" w:rsidRPr="00000000" w14:paraId="00000299">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A">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3.2.1.5</w:t>
      </w:r>
    </w:p>
    <w:p w:rsidR="00000000" w:rsidDel="00000000" w:rsidP="00000000" w:rsidRDefault="00000000" w:rsidRPr="00000000" w14:paraId="0000029B">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C">
      <w:pPr>
        <w:widowControl w:val="1"/>
        <w:spacing w:line="240" w:lineRule="auto"/>
        <w:ind w:left="720" w:firstLine="0"/>
        <w:jc w:val="left"/>
        <w:rPr>
          <w:rFonts w:ascii="Arial" w:cs="Arial" w:eastAsia="Arial" w:hAnsi="Arial"/>
        </w:rPr>
      </w:pPr>
      <w:sdt>
        <w:sdtPr>
          <w:tag w:val="goog_rdk_76"/>
        </w:sdtPr>
        <w:sdtContent>
          <w:r w:rsidDel="00000000" w:rsidR="00000000" w:rsidRPr="00000000">
            <w:rPr>
              <w:rFonts w:ascii="Arial Unicode MS" w:cs="Arial Unicode MS" w:eastAsia="Arial Unicode MS" w:hAnsi="Arial Unicode MS"/>
              <w:rtl w:val="0"/>
            </w:rPr>
            <w:t xml:space="preserve">interview () 함수</w:t>
          </w:r>
        </w:sdtContent>
      </w:sdt>
    </w:p>
    <w:p w:rsidR="00000000" w:rsidDel="00000000" w:rsidP="00000000" w:rsidRDefault="00000000" w:rsidRPr="00000000" w14:paraId="0000029D">
      <w:pPr>
        <w:widowControl w:val="1"/>
        <w:spacing w:line="240" w:lineRule="auto"/>
        <w:jc w:val="left"/>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9E">
      <w:pPr>
        <w:widowControl w:val="1"/>
        <w:spacing w:line="240" w:lineRule="auto"/>
        <w:ind w:left="720" w:firstLine="0"/>
        <w:jc w:val="left"/>
        <w:rPr>
          <w:rFonts w:ascii="Arial" w:cs="Arial" w:eastAsia="Arial" w:hAnsi="Arial"/>
        </w:rPr>
      </w:pPr>
      <w:sdt>
        <w:sdtPr>
          <w:tag w:val="goog_rdk_77"/>
        </w:sdtPr>
        <w:sdtContent>
          <w:r w:rsidDel="00000000" w:rsidR="00000000" w:rsidRPr="00000000">
            <w:rPr>
              <w:rFonts w:ascii="Arial Unicode MS" w:cs="Arial Unicode MS" w:eastAsia="Arial Unicode MS" w:hAnsi="Arial Unicode MS"/>
              <w:rtl w:val="0"/>
            </w:rPr>
            <w:t xml:space="preserve">사용자의 이름을 입력받으며 프로그램을 시작한다. 면접을 시작하기전, 사전 음성 테스트 함수를 통해 사용자의 기존 목소리 요소(높낮이, 속도, 목소리 크기)들을 파악한다.  pyaudio 를 통해 실시간 음성 데이터를 stream으로 입력받고, 앞서 3.2.1.4 mictest() 함수에서 적용했던 것 처럼 fft와 numpy 모듈로 사용자의 목소리 세기와 높낮이를 파악한다. 말의 빠르기는 시간 내에 입력된,  speech to text로 변환된 글자의 개수를 기준으로 파악한다. 별도로 선언한 배열에 글자를 넣어주고 계산되는 숫자를 기준으로 한다. 앞서 사전 음성 테스트의 경우, 7초간 진행되며 이때를 기준으로 45자 이상의 글자가 변환된다면 이것은 사용자의 발언 속도가 빠르다고 판단한다. 반대로 15글자 이하가 입력된다면 사용자의 발언 속도가 느리다고 판단한다. 이렇게 도출된 음성 요소들의 값들은 앞으로 사용자가 면접에서 답변하는 동안의 음성 요소 분석을 위한 기준이 될 것이며, 사용자는 여기서 크게 벗어나지 않는 제한범위 속에서 답변해야만 감점을 피할 수 있다. </w:t>
          </w:r>
        </w:sdtContent>
      </w:sdt>
    </w:p>
    <w:p w:rsidR="00000000" w:rsidDel="00000000" w:rsidP="00000000" w:rsidRDefault="00000000" w:rsidRPr="00000000" w14:paraId="0000029F">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0">
      <w:pPr>
        <w:widowControl w:val="1"/>
        <w:spacing w:line="240" w:lineRule="auto"/>
        <w:ind w:left="720" w:firstLine="0"/>
        <w:jc w:val="left"/>
        <w:rPr>
          <w:rFonts w:ascii="Arial" w:cs="Arial" w:eastAsia="Arial" w:hAnsi="Arial"/>
        </w:rPr>
      </w:pPr>
      <w:sdt>
        <w:sdtPr>
          <w:tag w:val="goog_rdk_78"/>
        </w:sdtPr>
        <w:sdtContent>
          <w:r w:rsidDel="00000000" w:rsidR="00000000" w:rsidRPr="00000000">
            <w:rPr>
              <w:rFonts w:ascii="Arial Unicode MS" w:cs="Arial Unicode MS" w:eastAsia="Arial Unicode MS" w:hAnsi="Arial Unicode MS"/>
              <w:rtl w:val="0"/>
            </w:rPr>
            <w:t xml:space="preserve">다음으로 사용자는 난이도를 선택한다. cmd창에서 출력되는 형태는 다음과 같다. </w:t>
          </w:r>
        </w:sdtContent>
      </w:sdt>
    </w:p>
    <w:p w:rsidR="00000000" w:rsidDel="00000000" w:rsidP="00000000" w:rsidRDefault="00000000" w:rsidRPr="00000000" w14:paraId="000002A1">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2">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243513" cy="1419225"/>
            <wp:effectExtent b="0" l="0" r="0" t="0"/>
            <wp:docPr id="3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24351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1"/>
        <w:jc w:val="center"/>
        <w:rPr>
          <w:rFonts w:ascii="Arial" w:cs="Arial" w:eastAsia="Arial" w:hAnsi="Arial"/>
        </w:rPr>
      </w:pPr>
      <w:r w:rsidDel="00000000" w:rsidR="00000000" w:rsidRPr="00000000">
        <w:rPr>
          <w:rFonts w:ascii="Arial" w:cs="Arial" w:eastAsia="Arial" w:hAnsi="Arial"/>
          <w:rtl w:val="0"/>
        </w:rPr>
        <w:t xml:space="preserve">[Figure 3.2.1.5] User Selection Difficulty Window</w:t>
      </w:r>
    </w:p>
    <w:p w:rsidR="00000000" w:rsidDel="00000000" w:rsidP="00000000" w:rsidRDefault="00000000" w:rsidRPr="00000000" w14:paraId="000002A4">
      <w:pPr>
        <w:widowControl w:val="1"/>
        <w:jc w:val="center"/>
        <w:rPr>
          <w:rFonts w:ascii="Arial" w:cs="Arial" w:eastAsia="Arial" w:hAnsi="Arial"/>
        </w:rPr>
      </w:pPr>
      <w:r w:rsidDel="00000000" w:rsidR="00000000" w:rsidRPr="00000000">
        <w:rPr>
          <w:rtl w:val="0"/>
        </w:rPr>
      </w:r>
    </w:p>
    <w:p w:rsidR="00000000" w:rsidDel="00000000" w:rsidP="00000000" w:rsidRDefault="00000000" w:rsidRPr="00000000" w14:paraId="000002A5">
      <w:pPr>
        <w:widowControl w:val="1"/>
        <w:spacing w:line="240" w:lineRule="auto"/>
        <w:ind w:left="720" w:firstLine="0"/>
        <w:jc w:val="left"/>
        <w:rPr>
          <w:rFonts w:ascii="Arial" w:cs="Arial" w:eastAsia="Arial" w:hAnsi="Arial"/>
        </w:rPr>
      </w:pPr>
      <w:sdt>
        <w:sdtPr>
          <w:tag w:val="goog_rdk_79"/>
        </w:sdtPr>
        <w:sdtContent>
          <w:r w:rsidDel="00000000" w:rsidR="00000000" w:rsidRPr="00000000">
            <w:rPr>
              <w:rFonts w:ascii="Arial Unicode MS" w:cs="Arial Unicode MS" w:eastAsia="Arial Unicode MS" w:hAnsi="Arial Unicode MS"/>
              <w:rtl w:val="0"/>
            </w:rPr>
            <w:t xml:space="preserve">1번 난이도를 택하면 미리 준비된 7가지 질문 중 3가지 질문이 랜덤한 순서로 등장한다. </w:t>
          </w:r>
        </w:sdtContent>
      </w:sdt>
    </w:p>
    <w:p w:rsidR="00000000" w:rsidDel="00000000" w:rsidP="00000000" w:rsidRDefault="00000000" w:rsidRPr="00000000" w14:paraId="000002A6">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7">
      <w:pPr>
        <w:widowControl w:val="1"/>
        <w:spacing w:line="240" w:lineRule="auto"/>
        <w:ind w:left="720" w:firstLine="0"/>
        <w:jc w:val="left"/>
        <w:rPr>
          <w:rFonts w:ascii="Arial" w:cs="Arial" w:eastAsia="Arial" w:hAnsi="Arial"/>
        </w:rPr>
      </w:pPr>
      <w:sdt>
        <w:sdtPr>
          <w:tag w:val="goog_rdk_80"/>
        </w:sdtPr>
        <w:sdtContent>
          <w:r w:rsidDel="00000000" w:rsidR="00000000" w:rsidRPr="00000000">
            <w:rPr>
              <w:rFonts w:ascii="Arial Unicode MS" w:cs="Arial Unicode MS" w:eastAsia="Arial Unicode MS" w:hAnsi="Arial Unicode MS"/>
              <w:rtl w:val="0"/>
            </w:rPr>
            <w:t xml:space="preserve">랜덤 함수에 대한 설명 추가 </w:t>
          </w:r>
        </w:sdtContent>
      </w:sdt>
    </w:p>
    <w:p w:rsidR="00000000" w:rsidDel="00000000" w:rsidP="00000000" w:rsidRDefault="00000000" w:rsidRPr="00000000" w14:paraId="000002A8">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9">
      <w:pPr>
        <w:widowControl w:val="1"/>
        <w:spacing w:line="240" w:lineRule="auto"/>
        <w:ind w:left="720" w:firstLine="0"/>
        <w:jc w:val="left"/>
        <w:rPr>
          <w:rFonts w:ascii="Arial" w:cs="Arial" w:eastAsia="Arial" w:hAnsi="Arial"/>
        </w:rPr>
      </w:pPr>
      <w:sdt>
        <w:sdtPr>
          <w:tag w:val="goog_rdk_81"/>
        </w:sdtPr>
        <w:sdtContent>
          <w:r w:rsidDel="00000000" w:rsidR="00000000" w:rsidRPr="00000000">
            <w:rPr>
              <w:rFonts w:ascii="Arial Unicode MS" w:cs="Arial Unicode MS" w:eastAsia="Arial Unicode MS" w:hAnsi="Arial Unicode MS"/>
              <w:rtl w:val="0"/>
            </w:rPr>
            <w:t xml:space="preserve">2번 난이도를 택하면 4가지 질문 과 더불어 중간에 말을 끊고 다른 질문을 묻는 돌발 질문을 제공한다. 돌발질문이 수행되면 사용자는 즉시 답변을 멈추고 새로운 질문에 대한 답변을 이어나가야 한다. 이것은 자칫 루즈하게 느껴질 수 있는 면접상황을 더욱 생동감있게 꾸며주고, 사용자의 긴장감을 조성할 수 있도록 설계한 장치이다. 마지막으로 3번 난이도를 택하면 5가지 질문과 돌발 질문에 추가적으로 영어 질문을 제공한다. 이 경우 사용자가 한국어로 답변을 하게 된다면 감점의 대상이 되며, 변환된 text string에서 알파벳이 포함되어 있지 않을 경우 한글 답변으로 인식하도록 코드를 구성하였다. </w:t>
          </w:r>
        </w:sdtContent>
      </w:sdt>
    </w:p>
    <w:p w:rsidR="00000000" w:rsidDel="00000000" w:rsidP="00000000" w:rsidRDefault="00000000" w:rsidRPr="00000000" w14:paraId="000002A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B">
      <w:pPr>
        <w:widowControl w:val="1"/>
        <w:spacing w:line="240" w:lineRule="auto"/>
        <w:ind w:left="720" w:firstLine="0"/>
        <w:jc w:val="left"/>
        <w:rPr>
          <w:rFonts w:ascii="Arial" w:cs="Arial" w:eastAsia="Arial" w:hAnsi="Arial"/>
        </w:rPr>
      </w:pPr>
      <w:sdt>
        <w:sdtPr>
          <w:tag w:val="goog_rdk_82"/>
        </w:sdtPr>
        <w:sdtContent>
          <w:r w:rsidDel="00000000" w:rsidR="00000000" w:rsidRPr="00000000">
            <w:rPr>
              <w:rFonts w:ascii="Arial Unicode MS" w:cs="Arial Unicode MS" w:eastAsia="Arial Unicode MS" w:hAnsi="Arial Unicode MS"/>
              <w:rtl w:val="0"/>
            </w:rPr>
            <w:t xml:space="preserve">위 돌발 질문과 영어 질문의 두가지 기능들은 사용자로 하여금 다양한 변수에 대하여 당황하지 않고 침착하게 본인의 답변을 이어 나감으로써 유연하게 대처할 수 있는 위기 극복능력을 함양시키는 것을 목적으로 한다.  더욱이 매 프로그램 실행시마다 랜덤한 순서로 배정되어 제공되는 질문들은 사용자가 면접 프로세스를 암기하여 대처하게 되는 만일의 상황을 방지해 주며, 매번 새로운 느낌을 준다. </w:t>
          </w:r>
        </w:sdtContent>
      </w:sdt>
    </w:p>
    <w:p w:rsidR="00000000" w:rsidDel="00000000" w:rsidP="00000000" w:rsidRDefault="00000000" w:rsidRPr="00000000" w14:paraId="000002AC">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D">
      <w:pPr>
        <w:widowControl w:val="1"/>
        <w:spacing w:line="240" w:lineRule="auto"/>
        <w:ind w:left="720" w:firstLine="0"/>
        <w:jc w:val="left"/>
        <w:rPr>
          <w:rFonts w:ascii="Arial" w:cs="Arial" w:eastAsia="Arial" w:hAnsi="Arial"/>
        </w:rPr>
      </w:pPr>
      <w:sdt>
        <w:sdtPr>
          <w:tag w:val="goog_rdk_83"/>
        </w:sdtPr>
        <w:sdtContent>
          <w:r w:rsidDel="00000000" w:rsidR="00000000" w:rsidRPr="00000000">
            <w:rPr>
              <w:rFonts w:ascii="Arial Unicode MS" w:cs="Arial Unicode MS" w:eastAsia="Arial Unicode MS" w:hAnsi="Arial Unicode MS"/>
              <w:rtl w:val="0"/>
            </w:rPr>
            <w:t xml:space="preserve">각각의 질문들은 상황별로 window Sp.voice 엔진과 Typecast의 두가지 툴을 활용하여 합성된 음성을 유동적으로 사용하였다.</w:t>
          </w:r>
        </w:sdtContent>
      </w:sdt>
    </w:p>
    <w:p w:rsidR="00000000" w:rsidDel="00000000" w:rsidP="00000000" w:rsidRDefault="00000000" w:rsidRPr="00000000" w14:paraId="000002AE">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F">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0">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1">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4486275" cy="2620328"/>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486275" cy="262032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1"/>
        <w:spacing w:line="240" w:lineRule="auto"/>
        <w:ind w:left="720" w:firstLine="0"/>
        <w:jc w:val="center"/>
        <w:rPr>
          <w:rFonts w:ascii="Arial" w:cs="Arial" w:eastAsia="Arial" w:hAnsi="Arial"/>
        </w:rPr>
      </w:pPr>
      <w:r w:rsidDel="00000000" w:rsidR="00000000" w:rsidRPr="00000000">
        <w:rPr>
          <w:rFonts w:ascii="Arial" w:cs="Arial" w:eastAsia="Arial" w:hAnsi="Arial"/>
          <w:rtl w:val="0"/>
        </w:rPr>
        <w:tab/>
        <w:t xml:space="preserve">[Figure 3.2.1.5] User Selection Difficulty Window</w:t>
      </w:r>
    </w:p>
    <w:p w:rsidR="00000000" w:rsidDel="00000000" w:rsidP="00000000" w:rsidRDefault="00000000" w:rsidRPr="00000000" w14:paraId="000002B3">
      <w:pPr>
        <w:widowControl w:val="1"/>
        <w:jc w:val="center"/>
        <w:rPr>
          <w:rFonts w:ascii="Arial" w:cs="Arial" w:eastAsia="Arial" w:hAnsi="Arial"/>
        </w:rPr>
      </w:pPr>
      <w:r w:rsidDel="00000000" w:rsidR="00000000" w:rsidRPr="00000000">
        <w:rPr>
          <w:rtl w:val="0"/>
        </w:rPr>
      </w:r>
    </w:p>
    <w:p w:rsidR="00000000" w:rsidDel="00000000" w:rsidP="00000000" w:rsidRDefault="00000000" w:rsidRPr="00000000" w14:paraId="000002B4">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5">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6">
      <w:pPr>
        <w:widowControl w:val="1"/>
        <w:spacing w:line="240" w:lineRule="auto"/>
        <w:ind w:left="720" w:firstLine="0"/>
        <w:jc w:val="left"/>
        <w:rPr>
          <w:rFonts w:ascii="Arial" w:cs="Arial" w:eastAsia="Arial" w:hAnsi="Arial"/>
        </w:rPr>
      </w:pPr>
      <w:sdt>
        <w:sdtPr>
          <w:tag w:val="goog_rdk_84"/>
        </w:sdtPr>
        <w:sdtContent>
          <w:r w:rsidDel="00000000" w:rsidR="00000000" w:rsidRPr="00000000">
            <w:rPr>
              <w:rFonts w:ascii="Arial Unicode MS" w:cs="Arial Unicode MS" w:eastAsia="Arial Unicode MS" w:hAnsi="Arial Unicode MS"/>
              <w:rtl w:val="0"/>
            </w:rPr>
            <w:t xml:space="preserve"> 각 질문들에 대한 음성 파일이 재생되면 사용자가 답변할 수 있도록 답변 함수가 실행된다 (sr (stream)). sr(stream)함수를 통해 사용자의 목소리 톤과 주파수를 분석하여 평가를 진행하는 동시에 text로 변환된 스피치의 내용에서 keyword를 추출하여 로봇의 감정과 매칭된다. 이 함수에 대한 자세한 설명은 뒤이어 등장한다. </w:t>
          </w:r>
        </w:sdtContent>
      </w:sdt>
    </w:p>
    <w:p w:rsidR="00000000" w:rsidDel="00000000" w:rsidP="00000000" w:rsidRDefault="00000000" w:rsidRPr="00000000" w14:paraId="000002B7">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8">
      <w:pPr>
        <w:widowControl w:val="1"/>
        <w:spacing w:line="240" w:lineRule="auto"/>
        <w:ind w:left="720" w:firstLine="0"/>
        <w:jc w:val="left"/>
        <w:rPr>
          <w:rFonts w:ascii="Arial" w:cs="Arial" w:eastAsia="Arial" w:hAnsi="Arial"/>
        </w:rPr>
      </w:pPr>
      <w:sdt>
        <w:sdtPr>
          <w:tag w:val="goog_rdk_85"/>
        </w:sdtPr>
        <w:sdtContent>
          <w:r w:rsidDel="00000000" w:rsidR="00000000" w:rsidRPr="00000000">
            <w:rPr>
              <w:rFonts w:ascii="Arial Unicode MS" w:cs="Arial Unicode MS" w:eastAsia="Arial Unicode MS" w:hAnsi="Arial Unicode MS"/>
              <w:rtl w:val="0"/>
            </w:rPr>
            <w:t xml:space="preserve">추가적으로, 질문을 할 때 아바타의 얼굴이 그에 맞게 움직여야 하는데, (이를테면 입 뻥긋 등)이 때 affectiva에게 언제 입이 움직여야 하는가에 대한 적합한 신호를 python에서 제공해 주어야 한다. 따라서 각 음성 합성을 통해 생성된 질문들이 수행되기 직전에 “speak”라는 label을 client인 python에서 server c#으로 전송한다. </w:t>
          </w:r>
        </w:sdtContent>
      </w:sdt>
    </w:p>
    <w:p w:rsidR="00000000" w:rsidDel="00000000" w:rsidP="00000000" w:rsidRDefault="00000000" w:rsidRPr="00000000" w14:paraId="000002B9">
      <w:pPr>
        <w:widowControl w:val="1"/>
        <w:spacing w:line="240" w:lineRule="auto"/>
        <w:ind w:left="0" w:firstLine="0"/>
        <w:jc w:val="left"/>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114300</wp:posOffset>
            </wp:positionV>
            <wp:extent cx="4791075" cy="1448753"/>
            <wp:effectExtent b="0" l="0" r="0" t="0"/>
            <wp:wrapTopAndBottom distB="0" distT="0"/>
            <wp:docPr id="67"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4791075" cy="1448753"/>
                    </a:xfrm>
                    <a:prstGeom prst="rect"/>
                    <a:ln/>
                  </pic:spPr>
                </pic:pic>
              </a:graphicData>
            </a:graphic>
          </wp:anchor>
        </w:drawing>
      </w:r>
    </w:p>
    <w:p w:rsidR="00000000" w:rsidDel="00000000" w:rsidP="00000000" w:rsidRDefault="00000000" w:rsidRPr="00000000" w14:paraId="000002B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B">
      <w:pPr>
        <w:widowControl w:val="1"/>
        <w:spacing w:line="240" w:lineRule="auto"/>
        <w:ind w:left="720" w:firstLine="0"/>
        <w:jc w:val="left"/>
        <w:rPr>
          <w:rFonts w:ascii="Arial" w:cs="Arial" w:eastAsia="Arial" w:hAnsi="Arial"/>
        </w:rPr>
      </w:pPr>
      <w:sdt>
        <w:sdtPr>
          <w:tag w:val="goog_rdk_86"/>
        </w:sdtPr>
        <w:sdtContent>
          <w:r w:rsidDel="00000000" w:rsidR="00000000" w:rsidRPr="00000000">
            <w:rPr>
              <w:rFonts w:ascii="Arial Unicode MS" w:cs="Arial Unicode MS" w:eastAsia="Arial Unicode MS" w:hAnsi="Arial Unicode MS"/>
              <w:rtl w:val="0"/>
            </w:rPr>
            <w:t xml:space="preserve">마찬가지로, 사용자가 말을 할 때 로봇이 대화 중간중간 공감하는 모션과 음성, 표정의 출력을 표현해야 하므로 이를 위해 사용자 답변 직전에 python에서 c#으로 또다른 신호를 보내야 한다. </w:t>
          </w:r>
        </w:sdtContent>
      </w:sdt>
    </w:p>
    <w:p w:rsidR="00000000" w:rsidDel="00000000" w:rsidP="00000000" w:rsidRDefault="00000000" w:rsidRPr="00000000" w14:paraId="000002BC">
      <w:pPr>
        <w:widowControl w:val="1"/>
        <w:spacing w:line="240" w:lineRule="auto"/>
        <w:ind w:left="720" w:firstLine="0"/>
        <w:jc w:val="left"/>
        <w:rPr>
          <w:rFonts w:ascii="Arial" w:cs="Arial" w:eastAsia="Arial" w:hAnsi="Arial"/>
        </w:rPr>
      </w:pPr>
      <w:sdt>
        <w:sdtPr>
          <w:tag w:val="goog_rdk_87"/>
        </w:sdtPr>
        <w:sdtContent>
          <w:r w:rsidDel="00000000" w:rsidR="00000000" w:rsidRPr="00000000">
            <w:rPr>
              <w:rFonts w:ascii="Arial Unicode MS" w:cs="Arial Unicode MS" w:eastAsia="Arial Unicode MS" w:hAnsi="Arial Unicode MS"/>
              <w:rtl w:val="0"/>
            </w:rPr>
            <w:t xml:space="preserve">우리는 사용자가 말을 하기전 “say something”의 문구를 출력하여 언제 답변을 시작 해야할 지에 대한 타이밍을 잡아 주었는데,  이 문구를 출력하는 부분에서 답변이 시작되므로 “myspeak”라는 label을 c#으로 전송한다. </w:t>
          </w:r>
        </w:sdtContent>
      </w:sdt>
    </w:p>
    <w:p w:rsidR="00000000" w:rsidDel="00000000" w:rsidP="00000000" w:rsidRDefault="00000000" w:rsidRPr="00000000" w14:paraId="000002BD">
      <w:pPr>
        <w:widowControl w:val="1"/>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BE">
      <w:pPr>
        <w:widowControl w:val="1"/>
        <w:spacing w:line="240" w:lineRule="auto"/>
        <w:ind w:left="720" w:firstLine="0"/>
        <w:jc w:val="left"/>
        <w:rPr>
          <w:rFonts w:ascii="Arial" w:cs="Arial" w:eastAsia="Arial" w:hAnsi="Arial"/>
        </w:rPr>
      </w:pPr>
      <w:sdt>
        <w:sdtPr>
          <w:tag w:val="goog_rdk_88"/>
        </w:sdtPr>
        <w:sdtContent>
          <w:r w:rsidDel="00000000" w:rsidR="00000000" w:rsidRPr="00000000">
            <w:rPr>
              <w:rFonts w:ascii="Arial Unicode MS" w:cs="Arial Unicode MS" w:eastAsia="Arial Unicode MS" w:hAnsi="Arial Unicode MS"/>
              <w:rtl w:val="0"/>
            </w:rPr>
            <w:t xml:space="preserve">sr(stream) 함수를 통해 평가된 사용자의 음성 데이터에 대한 점수들은 계산이 되어 global 변수로서 다시 interview()에서 호출된다. 이것은 질의응답의 단계가 끝이 나고 최종적으로 출력되는 점수이다. Python tts(Text to Speech)를 통해 출력된 점수를 음성으로 다시 변환시켜준다. 여기서는 사용자에게 계산된 점수를 음성으로 변환하여 알려주어야 하기 때문에 실시간 변환이 가능한  window sp.voice 음성엔진을 사용하여 tts를 시켜준다. </w:t>
          </w:r>
        </w:sdtContent>
      </w:sdt>
    </w:p>
    <w:p w:rsidR="00000000" w:rsidDel="00000000" w:rsidP="00000000" w:rsidRDefault="00000000" w:rsidRPr="00000000" w14:paraId="000002BF">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0">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386388" cy="190500"/>
            <wp:effectExtent b="0" l="0" r="0" t="0"/>
            <wp:docPr id="80"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3863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2">
      <w:pPr>
        <w:widowControl w:val="1"/>
        <w:spacing w:line="240" w:lineRule="auto"/>
        <w:ind w:left="720" w:firstLine="0"/>
        <w:jc w:val="left"/>
        <w:rPr>
          <w:rFonts w:ascii="Arial" w:cs="Arial" w:eastAsia="Arial" w:hAnsi="Arial"/>
        </w:rPr>
      </w:pPr>
      <w:sdt>
        <w:sdtPr>
          <w:tag w:val="goog_rdk_89"/>
        </w:sdtPr>
        <w:sdtContent>
          <w:r w:rsidDel="00000000" w:rsidR="00000000" w:rsidRPr="00000000">
            <w:rPr>
              <w:rFonts w:ascii="Arial Unicode MS" w:cs="Arial Unicode MS" w:eastAsia="Arial Unicode MS" w:hAnsi="Arial Unicode MS"/>
              <w:rtl w:val="0"/>
            </w:rPr>
            <w:t xml:space="preserve">출력되는 점수 형태는 음성 내용에 대한 점수, 톤 및 주파수에 대한 점수로 총 2가지이다. 100점 만점을 기준으로 문제가 발견될 때마다 감점을 수행하는 방식으로 점수를 계산하는데, 90점까지는 우수, 80점까지는 분발, 70점까지는 다시 준비 등의 피드백을 제공한다. 최종적으로 음성 내용에 대한 점수, 음성 분석에 대한 점수의 총 2가지 점수와 함께 c#에서부터 받아오는 얼굴표정에 대한 점수를 합산한 점수를 tts로 출력하여 사용자에게 알려주며 interview()함수는 종료된다. </w:t>
          </w:r>
        </w:sdtContent>
      </w:sdt>
    </w:p>
    <w:p w:rsidR="00000000" w:rsidDel="00000000" w:rsidP="00000000" w:rsidRDefault="00000000" w:rsidRPr="00000000" w14:paraId="000002C3">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4">
      <w:pPr>
        <w:widowControl w:val="1"/>
        <w:spacing w:line="240" w:lineRule="auto"/>
        <w:ind w:left="0" w:firstLine="720"/>
        <w:jc w:val="left"/>
        <w:rPr>
          <w:rFonts w:ascii="Arial" w:cs="Arial" w:eastAsia="Arial" w:hAnsi="Arial"/>
        </w:rPr>
      </w:pPr>
      <w:r w:rsidDel="00000000" w:rsidR="00000000" w:rsidRPr="00000000">
        <w:rPr>
          <w:rFonts w:ascii="Arial" w:cs="Arial" w:eastAsia="Arial" w:hAnsi="Arial"/>
          <w:rtl w:val="0"/>
        </w:rPr>
        <w:t xml:space="preserve">3.2.1.6</w:t>
      </w:r>
    </w:p>
    <w:p w:rsidR="00000000" w:rsidDel="00000000" w:rsidP="00000000" w:rsidRDefault="00000000" w:rsidRPr="00000000" w14:paraId="000002C5">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6">
      <w:pPr>
        <w:widowControl w:val="1"/>
        <w:spacing w:line="240" w:lineRule="auto"/>
        <w:ind w:left="720" w:firstLine="0"/>
        <w:jc w:val="left"/>
        <w:rPr>
          <w:rFonts w:ascii="Arial" w:cs="Arial" w:eastAsia="Arial" w:hAnsi="Arial"/>
        </w:rPr>
      </w:pPr>
      <w:sdt>
        <w:sdtPr>
          <w:tag w:val="goog_rdk_90"/>
        </w:sdtPr>
        <w:sdtContent>
          <w:r w:rsidDel="00000000" w:rsidR="00000000" w:rsidRPr="00000000">
            <w:rPr>
              <w:rFonts w:ascii="Arial Unicode MS" w:cs="Arial Unicode MS" w:eastAsia="Arial Unicode MS" w:hAnsi="Arial Unicode MS"/>
              <w:rtl w:val="0"/>
            </w:rPr>
            <w:t xml:space="preserve">sr(stream)함수 </w:t>
          </w:r>
        </w:sdtContent>
      </w:sdt>
    </w:p>
    <w:p w:rsidR="00000000" w:rsidDel="00000000" w:rsidP="00000000" w:rsidRDefault="00000000" w:rsidRPr="00000000" w14:paraId="000002C7">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8">
      <w:pPr>
        <w:widowControl w:val="1"/>
        <w:spacing w:line="240" w:lineRule="auto"/>
        <w:ind w:left="720" w:firstLine="0"/>
        <w:jc w:val="left"/>
        <w:rPr>
          <w:rFonts w:ascii="Arial" w:cs="Arial" w:eastAsia="Arial" w:hAnsi="Arial"/>
        </w:rPr>
      </w:pPr>
      <w:sdt>
        <w:sdtPr>
          <w:tag w:val="goog_rdk_91"/>
        </w:sdtPr>
        <w:sdtContent>
          <w:r w:rsidDel="00000000" w:rsidR="00000000" w:rsidRPr="00000000">
            <w:rPr>
              <w:rFonts w:ascii="Arial Unicode MS" w:cs="Arial Unicode MS" w:eastAsia="Arial Unicode MS" w:hAnsi="Arial Unicode MS"/>
              <w:rtl w:val="0"/>
            </w:rPr>
            <w:t xml:space="preserve">앞서 interview 함수가 전반적인 면접상황에서 질문의 흐름 및 답변에 대한 평가를 진행하는 메인 함수라면, sr(stream)함수는 사용자의 답변을 받아서 이것을 바탕으로 1) speech to text를 진행하고, 2) 키워드 인식, 3)톤, 주파수 인식, 4) 점수 평가의 기능을 수행하는 함수이다. </w:t>
          </w:r>
        </w:sdtContent>
      </w:sdt>
    </w:p>
    <w:p w:rsidR="00000000" w:rsidDel="00000000" w:rsidP="00000000" w:rsidRDefault="00000000" w:rsidRPr="00000000" w14:paraId="000002C9">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A">
      <w:pPr>
        <w:widowControl w:val="1"/>
        <w:spacing w:line="240" w:lineRule="auto"/>
        <w:ind w:left="720" w:firstLine="0"/>
        <w:jc w:val="left"/>
        <w:rPr>
          <w:rFonts w:ascii="Arial" w:cs="Arial" w:eastAsia="Arial" w:hAnsi="Arial"/>
        </w:rPr>
      </w:pPr>
      <w:sdt>
        <w:sdtPr>
          <w:tag w:val="goog_rdk_92"/>
        </w:sdtPr>
        <w:sdtContent>
          <w:r w:rsidDel="00000000" w:rsidR="00000000" w:rsidRPr="00000000">
            <w:rPr>
              <w:rFonts w:ascii="Arial Unicode MS" w:cs="Arial Unicode MS" w:eastAsia="Arial Unicode MS" w:hAnsi="Arial Unicode MS"/>
              <w:rtl w:val="0"/>
            </w:rPr>
            <w:t xml:space="preserve">우선, 음성 인식 시작직전 “say something”의 문구를 출력하여 사용자가 언제 답변을 해야 하는가에 대한 타이밍을 안내한다. 더불어 각 질문별 사용자가 답변할 수 있는 시간에 대한 안내를 제공한다. 이어서 함수 초반에 multithreading을 시켜주어 각각 다른 audio module을 사용중인 pyaudio와 speech recognizer()에서 쓰이는 mic를 통합시켜준다. [프로젝트를 진행하면서 겪었던 문제점 3에서 해당 부분을 설명하고 있다.] recognizer에서 사용하는 audio module의 경우, 각 질문마다 인식 limit_time은 다르지만 평균적으로 25초 정도이며 동시에 stream이 true일 때 조건을 추가해 줌으로써 사용자가 제한 시간 이내에 답변이 끝나면 자동으로 음성 인식을 종료할 수 있도록 설계했다.  </w:t>
          </w:r>
        </w:sdtContent>
      </w:sdt>
    </w:p>
    <w:p w:rsidR="00000000" w:rsidDel="00000000" w:rsidP="00000000" w:rsidRDefault="00000000" w:rsidRPr="00000000" w14:paraId="000002CB">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C">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D">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34050" cy="1801177"/>
            <wp:effectExtent b="0" l="0" r="0" t="0"/>
            <wp:docPr id="5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34050" cy="180117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F">
      <w:pPr>
        <w:widowControl w:val="1"/>
        <w:spacing w:line="240" w:lineRule="auto"/>
        <w:ind w:left="720" w:firstLine="0"/>
        <w:jc w:val="left"/>
        <w:rPr>
          <w:rFonts w:ascii="Arial" w:cs="Arial" w:eastAsia="Arial" w:hAnsi="Arial"/>
        </w:rPr>
      </w:pPr>
      <w:sdt>
        <w:sdtPr>
          <w:tag w:val="goog_rdk_93"/>
        </w:sdtPr>
        <w:sdtContent>
          <w:r w:rsidDel="00000000" w:rsidR="00000000" w:rsidRPr="00000000">
            <w:rPr>
              <w:rFonts w:ascii="Arial Unicode MS" w:cs="Arial Unicode MS" w:eastAsia="Arial Unicode MS" w:hAnsi="Arial Unicode MS"/>
              <w:rtl w:val="0"/>
            </w:rPr>
            <w:t xml:space="preserve">음성이 올바르게 인식이 되었다면 이제 이것을 기반으로 Speech to text를 진행하며 음성 분석이 시작된다.  성공적으로 인식이 될 경우에는 “Got it “ 메세지를 plot 함으로써 사용자가 올바르게 목소리가 인식이 되었음을 알 수 있게 보조한다. 반면 음성 인식에서 에러가 발생하거나 제대로 된 입력이 들어오지 않을 경우를 대비하여 try~except문을 통한 예외처리를 통해 사용자가 다시 음성을 입력할 수 있도록 한다. </w:t>
          </w:r>
        </w:sdtContent>
      </w:sdt>
    </w:p>
    <w:p w:rsidR="00000000" w:rsidDel="00000000" w:rsidP="00000000" w:rsidRDefault="00000000" w:rsidRPr="00000000" w14:paraId="000002D0">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1">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34050" cy="635000"/>
            <wp:effectExtent b="0" l="0" r="0" t="0"/>
            <wp:docPr id="7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3">
      <w:pPr>
        <w:widowControl w:val="1"/>
        <w:spacing w:line="240" w:lineRule="auto"/>
        <w:ind w:left="720" w:firstLine="0"/>
        <w:jc w:val="left"/>
        <w:rPr>
          <w:rFonts w:ascii="Arial" w:cs="Arial" w:eastAsia="Arial" w:hAnsi="Arial"/>
        </w:rPr>
      </w:pPr>
      <w:sdt>
        <w:sdtPr>
          <w:tag w:val="goog_rdk_94"/>
        </w:sdtPr>
        <w:sdtContent>
          <w:r w:rsidDel="00000000" w:rsidR="00000000" w:rsidRPr="00000000">
            <w:rPr>
              <w:rFonts w:ascii="Arial Unicode MS" w:cs="Arial Unicode MS" w:eastAsia="Arial Unicode MS" w:hAnsi="Arial Unicode MS"/>
              <w:rtl w:val="0"/>
            </w:rPr>
            <w:t xml:space="preserve">앞서 사용자의 음성 요소를 분석하는 mictest()함수와 마찬가지로 stream 함수에서도 text로 변환된 사용자의 답변의 길이를 계산한다. 배열에 저장된 사용자의 발언 길이가 8글자 이하라면 이것은 발언 속도가 느린것으로 간주되며, 반대로 40글자 이상이라면 이것은 빠른 속도를 의미한다. 따라서 각각의 경우에 대해 발언 속도가 빠르다,적당하다, 느리다 등의 알림 message를 출력한다. 동시에 적정한 말의 속도를 제외한 두가지 케이스는 모두 문제가 있는 상황이므로 감점을 수행하여야 한다. 목소리 요소에 대한 감점은 testvoice 함수를 통해 수행되며, 각각의 감점 케이스마다 3점씩 감점된다. 이것은 질문별로 각각 수행되기 때문에 3점 감점은 인터뷰가 끝날 때 까지 누계된다.</w:t>
          </w:r>
        </w:sdtContent>
      </w:sdt>
    </w:p>
    <w:p w:rsidR="00000000" w:rsidDel="00000000" w:rsidP="00000000" w:rsidRDefault="00000000" w:rsidRPr="00000000" w14:paraId="000002D4">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5">
      <w:pPr>
        <w:widowControl w:val="1"/>
        <w:spacing w:line="240" w:lineRule="auto"/>
        <w:ind w:left="0" w:firstLine="0"/>
        <w:jc w:val="left"/>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4191000" cy="1648777"/>
            <wp:effectExtent b="0" l="0" r="0" t="0"/>
            <wp:docPr id="3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191000" cy="164877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7">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8">
      <w:pPr>
        <w:widowControl w:val="1"/>
        <w:spacing w:line="240" w:lineRule="auto"/>
        <w:ind w:left="720" w:firstLine="0"/>
        <w:jc w:val="left"/>
        <w:rPr>
          <w:rFonts w:ascii="Arial" w:cs="Arial" w:eastAsia="Arial" w:hAnsi="Arial"/>
        </w:rPr>
      </w:pPr>
      <w:sdt>
        <w:sdtPr>
          <w:tag w:val="goog_rdk_95"/>
        </w:sdtPr>
        <w:sdtContent>
          <w:r w:rsidDel="00000000" w:rsidR="00000000" w:rsidRPr="00000000">
            <w:rPr>
              <w:rFonts w:ascii="Arial Unicode MS" w:cs="Arial Unicode MS" w:eastAsia="Arial Unicode MS" w:hAnsi="Arial Unicode MS"/>
              <w:rtl w:val="0"/>
            </w:rPr>
            <w:t xml:space="preserve">음성 요소에 대한 분석이 끝나면 음성 내용에 대한 분석을 시작한다. 앞서 언급한 machine learning for kids에서 생성된 감정 카테고리는 총 5가지이다(greeting, good, bad, sympathy, goodbye). 사용자의 발언 내용중에서 정확하고 확실한 표현의 키워드가 인식된다면 이것은 good으로 매칭된다. 예를 들어, 사용자가 [~의 직무 분야에서 ~을 키워왔습니다] 등의 발언을 하는 것을 가정해보자. 면접관입장에서는 구체적이기 때문에 정확하며 확실하게 어떤 역량을 강조하는지 알 수 있으므로 긍정적인 이미지로 부여되기 때문에 good으로 연결 된다. 반대로 사용자의 발언 내용중에서 애매하고 모호한 표현, 이를테면 [열심히, 다양한, 최선을 ] 등의 키워드가 인식된다면, 이것은 bad로 매칭된다. label value가 bad로 연결되면, 사용자의 발언 내용의 감점을 위해 testspeech 함수가 호출된다. 100점 만점 기준에서 5점씩 누적하여 감점한다. </w:t>
          </w:r>
        </w:sdtContent>
      </w:sdt>
    </w:p>
    <w:p w:rsidR="00000000" w:rsidDel="00000000" w:rsidP="00000000" w:rsidRDefault="00000000" w:rsidRPr="00000000" w14:paraId="000002D9">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A">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4533900" cy="1772602"/>
            <wp:effectExtent b="0" l="0" r="0" t="0"/>
            <wp:docPr id="2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533900" cy="177260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C">
      <w:pPr>
        <w:widowControl w:val="1"/>
        <w:spacing w:line="240" w:lineRule="auto"/>
        <w:ind w:left="720" w:firstLine="0"/>
        <w:jc w:val="left"/>
        <w:rPr>
          <w:rFonts w:ascii="Arial" w:cs="Arial" w:eastAsia="Arial" w:hAnsi="Arial"/>
        </w:rPr>
      </w:pPr>
      <w:sdt>
        <w:sdtPr>
          <w:tag w:val="goog_rdk_96"/>
        </w:sdtPr>
        <w:sdtContent>
          <w:r w:rsidDel="00000000" w:rsidR="00000000" w:rsidRPr="00000000">
            <w:rPr>
              <w:rFonts w:ascii="Arial Unicode MS" w:cs="Arial Unicode MS" w:eastAsia="Arial Unicode MS" w:hAnsi="Arial Unicode MS"/>
              <w:rtl w:val="0"/>
            </w:rPr>
            <w:t xml:space="preserve">또한, 매칭된 감정 value값은 아바타 및 모션 출력을 위해 string으로 변환되어 c#으로 (정확히 말하면 Affectiva로) 전송된다. </w:t>
          </w:r>
        </w:sdtContent>
      </w:sdt>
    </w:p>
    <w:p w:rsidR="00000000" w:rsidDel="00000000" w:rsidP="00000000" w:rsidRDefault="00000000" w:rsidRPr="00000000" w14:paraId="000002DD">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DE">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34050" cy="1077277"/>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4050" cy="1077277"/>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0">
      <w:pPr>
        <w:widowControl w:val="1"/>
        <w:spacing w:line="240" w:lineRule="auto"/>
        <w:ind w:left="720" w:firstLine="0"/>
        <w:jc w:val="left"/>
        <w:rPr>
          <w:rFonts w:ascii="Arial" w:cs="Arial" w:eastAsia="Arial" w:hAnsi="Arial"/>
        </w:rPr>
      </w:pPr>
      <w:sdt>
        <w:sdtPr>
          <w:tag w:val="goog_rdk_97"/>
        </w:sdtPr>
        <w:sdtContent>
          <w:r w:rsidDel="00000000" w:rsidR="00000000" w:rsidRPr="00000000">
            <w:rPr>
              <w:rFonts w:ascii="Arial Unicode MS" w:cs="Arial Unicode MS" w:eastAsia="Arial Unicode MS" w:hAnsi="Arial Unicode MS"/>
              <w:rtl w:val="0"/>
            </w:rPr>
            <w:t xml:space="preserve">음성 내용 인식으로 들어온 감정값과 얼굴 표정에 대한 정보는 다음 module인 Face controller로 전송되고 최종 점수 출력단을 형성하면 아바타와 로봇을 통해 표정과 몸짓을 생성할 수 있다. </w:t>
          </w:r>
        </w:sdtContent>
      </w:sdt>
    </w:p>
    <w:p w:rsidR="00000000" w:rsidDel="00000000" w:rsidP="00000000" w:rsidRDefault="00000000" w:rsidRPr="00000000" w14:paraId="000002E1">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2">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3">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3.2.1.7</w:t>
      </w:r>
    </w:p>
    <w:p w:rsidR="00000000" w:rsidDel="00000000" w:rsidP="00000000" w:rsidRDefault="00000000" w:rsidRPr="00000000" w14:paraId="000002E4">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5">
      <w:pPr>
        <w:widowControl w:val="1"/>
        <w:spacing w:line="240" w:lineRule="auto"/>
        <w:ind w:left="720" w:firstLine="0"/>
        <w:jc w:val="left"/>
        <w:rPr>
          <w:rFonts w:ascii="Arial" w:cs="Arial" w:eastAsia="Arial" w:hAnsi="Arial"/>
        </w:rPr>
      </w:pPr>
      <w:sdt>
        <w:sdtPr>
          <w:tag w:val="goog_rdk_98"/>
        </w:sdtPr>
        <w:sdtContent>
          <w:r w:rsidDel="00000000" w:rsidR="00000000" w:rsidRPr="00000000">
            <w:rPr>
              <w:rFonts w:ascii="Arial Unicode MS" w:cs="Arial Unicode MS" w:eastAsia="Arial Unicode MS" w:hAnsi="Arial Unicode MS"/>
              <w:rtl w:val="0"/>
            </w:rPr>
            <w:t xml:space="preserve">실제 면접 상황이 질문과 답변의 연속선이라고 생각하면, 우리가 구현한 음성 분석 프로그램의 경우에도 질문함수와 답변함수가 순차적으로 서로를 호출하면서 진행되기 때문에 동일한 구조임을 알 수 있다. 이러한 반복적인 구조 사이 사이에 적절한 transmit message를 전송함으로써 파이썬 프로그램이 현재 어떤 방향으로 흘러가고 있는지 파악할 수 있을 뿐 아니라, 해당 message를 label화 하여 그에 맞는 로봇 모션을 자동으로 호출 할 수 있도록 설계했다. label의 종류는 다음과 같다. </w:t>
          </w:r>
        </w:sdtContent>
      </w:sdt>
    </w:p>
    <w:p w:rsidR="00000000" w:rsidDel="00000000" w:rsidP="00000000" w:rsidRDefault="00000000" w:rsidRPr="00000000" w14:paraId="000002E6">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7">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162550" cy="1591627"/>
            <wp:effectExtent b="0" l="0" r="0" t="0"/>
            <wp:docPr id="52"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162550" cy="1591627"/>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E8">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9">
      <w:pPr>
        <w:widowControl w:val="1"/>
        <w:spacing w:line="240" w:lineRule="auto"/>
        <w:ind w:left="720" w:firstLine="0"/>
        <w:jc w:val="left"/>
        <w:rPr>
          <w:rFonts w:ascii="Arial" w:cs="Arial" w:eastAsia="Arial" w:hAnsi="Arial"/>
        </w:rPr>
      </w:pPr>
      <w:sdt>
        <w:sdtPr>
          <w:tag w:val="goog_rdk_99"/>
        </w:sdtPr>
        <w:sdtContent>
          <w:r w:rsidDel="00000000" w:rsidR="00000000" w:rsidRPr="00000000">
            <w:rPr>
              <w:rFonts w:ascii="Arial Unicode MS" w:cs="Arial Unicode MS" w:eastAsia="Arial Unicode MS" w:hAnsi="Arial Unicode MS"/>
              <w:rtl w:val="0"/>
            </w:rPr>
            <w:t xml:space="preserve">부가적으로 면접 상황을 더욱 실감나게 만들어줄 요소들 ( 돌발 질문, 랜덤 질문, 사전 음성 테스트, 주파수 및 톤 계산함수) 등을 함수로 구현하여 추가해줌으로써 더욱 자연스럽고 긴장을 조성할 수 있는 프로그램이 생성되었다. </w:t>
          </w:r>
        </w:sdtContent>
      </w:sdt>
    </w:p>
    <w:p w:rsidR="00000000" w:rsidDel="00000000" w:rsidP="00000000" w:rsidRDefault="00000000" w:rsidRPr="00000000" w14:paraId="000002EA">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B">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C">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D">
      <w:pPr>
        <w:widowControl w:val="1"/>
        <w:spacing w:line="2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E">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3.2.2</w:t>
      </w:r>
    </w:p>
    <w:p w:rsidR="00000000" w:rsidDel="00000000" w:rsidP="00000000" w:rsidRDefault="00000000" w:rsidRPr="00000000" w14:paraId="000002EF">
      <w:pPr>
        <w:widowControl w:val="1"/>
        <w:spacing w:line="240" w:lineRule="auto"/>
        <w:ind w:left="720" w:firstLine="0"/>
        <w:jc w:val="left"/>
        <w:rPr>
          <w:rFonts w:ascii="Arial" w:cs="Arial" w:eastAsia="Arial" w:hAnsi="Arial"/>
        </w:rPr>
      </w:pPr>
      <w:sdt>
        <w:sdtPr>
          <w:tag w:val="goog_rdk_100"/>
        </w:sdtPr>
        <w:sdtContent>
          <w:r w:rsidDel="00000000" w:rsidR="00000000" w:rsidRPr="00000000">
            <w:rPr>
              <w:rFonts w:ascii="Arial Unicode MS" w:cs="Arial Unicode MS" w:eastAsia="Arial Unicode MS" w:hAnsi="Arial Unicode MS"/>
              <w:rtl w:val="0"/>
            </w:rPr>
            <w:t xml:space="preserve">Affectiva를 통한 사용자의 표정 분석과 위의 음성 인식 결과를 ‘Face Controller’로 받아오기 위해 C# 언어와 Window Forms을 사용하였다.</w:t>
          </w:r>
        </w:sdtContent>
      </w:sdt>
    </w:p>
    <w:p w:rsidR="00000000" w:rsidDel="00000000" w:rsidP="00000000" w:rsidRDefault="00000000" w:rsidRPr="00000000" w14:paraId="000002F0">
      <w:pPr>
        <w:widowControl w:val="1"/>
        <w:spacing w:line="240" w:lineRule="auto"/>
        <w:ind w:left="0" w:firstLine="0"/>
        <w:jc w:val="left"/>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F1">
      <w:pPr>
        <w:widowControl w:val="1"/>
        <w:spacing w:line="240" w:lineRule="auto"/>
        <w:ind w:left="720" w:firstLine="0"/>
        <w:jc w:val="left"/>
        <w:rPr>
          <w:rFonts w:ascii="Arial" w:cs="Arial" w:eastAsia="Arial" w:hAnsi="Arial"/>
        </w:rPr>
      </w:pPr>
      <w:r w:rsidDel="00000000" w:rsidR="00000000" w:rsidRPr="00000000">
        <w:rPr>
          <w:rFonts w:ascii="Arial" w:cs="Arial" w:eastAsia="Arial" w:hAnsi="Arial"/>
          <w:rtl w:val="0"/>
        </w:rPr>
        <w:t xml:space="preserve">3.2.2.1</w:t>
      </w:r>
    </w:p>
    <w:p w:rsidR="00000000" w:rsidDel="00000000" w:rsidP="00000000" w:rsidRDefault="00000000" w:rsidRPr="00000000" w14:paraId="000002F2">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F3">
      <w:pPr>
        <w:widowControl w:val="1"/>
        <w:spacing w:line="240" w:lineRule="auto"/>
        <w:ind w:left="720" w:firstLine="0"/>
        <w:jc w:val="left"/>
        <w:rPr>
          <w:rFonts w:ascii="Arial" w:cs="Arial" w:eastAsia="Arial" w:hAnsi="Arial"/>
        </w:rPr>
      </w:pPr>
      <w:sdt>
        <w:sdtPr>
          <w:tag w:val="goog_rdk_101"/>
        </w:sdtPr>
        <w:sdtContent>
          <w:r w:rsidDel="00000000" w:rsidR="00000000" w:rsidRPr="00000000">
            <w:rPr>
              <w:rFonts w:ascii="Arial Unicode MS" w:cs="Arial Unicode MS" w:eastAsia="Arial Unicode MS" w:hAnsi="Arial Unicode MS"/>
              <w:rtl w:val="0"/>
            </w:rPr>
            <w:t xml:space="preserve">외부 입력(웹 카메라)을 통해 연속적으로 들어오는 영상을 프레임 단위로 분할, 사용자 얼굴 인식하기</w:t>
          </w:r>
        </w:sdtContent>
      </w:sdt>
    </w:p>
    <w:p w:rsidR="00000000" w:rsidDel="00000000" w:rsidP="00000000" w:rsidRDefault="00000000" w:rsidRPr="00000000" w14:paraId="000002F4">
      <w:pPr>
        <w:widowControl w:val="1"/>
        <w:spacing w:line="240" w:lineRule="auto"/>
        <w:ind w:left="720" w:firstLine="0"/>
        <w:jc w:val="left"/>
        <w:rPr>
          <w:rFonts w:ascii="Arial" w:cs="Arial" w:eastAsia="Arial" w:hAnsi="Arial"/>
        </w:rPr>
      </w:pPr>
      <w:sdt>
        <w:sdtPr>
          <w:tag w:val="goog_rdk_102"/>
        </w:sdtPr>
        <w:sdtContent>
          <w:r w:rsidDel="00000000" w:rsidR="00000000" w:rsidRPr="00000000">
            <w:rPr>
              <w:rFonts w:ascii="Arial Unicode MS" w:cs="Arial Unicode MS" w:eastAsia="Arial Unicode MS" w:hAnsi="Arial Unicode MS"/>
              <w:rtl w:val="0"/>
            </w:rPr>
            <w:t xml:space="preserve">영상의 입력속도를 조절하여 사용자의 얼굴을 인식할 수 있게 한다. 이는 추후 사용자의 얼굴의 특징 요소들을 파악하기 위해 필요한 과정이다.</w:t>
          </w:r>
        </w:sdtContent>
      </w:sdt>
    </w:p>
    <w:p w:rsidR="00000000" w:rsidDel="00000000" w:rsidP="00000000" w:rsidRDefault="00000000" w:rsidRPr="00000000" w14:paraId="000002F5">
      <w:pPr>
        <w:widowControl w:val="1"/>
        <w:spacing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F6">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3.2.2.2</w:t>
      </w:r>
    </w:p>
    <w:p w:rsidR="00000000" w:rsidDel="00000000" w:rsidP="00000000" w:rsidRDefault="00000000" w:rsidRPr="00000000" w14:paraId="000002F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F8">
      <w:pPr>
        <w:widowControl w:val="1"/>
        <w:ind w:left="720" w:firstLine="0"/>
        <w:jc w:val="left"/>
        <w:rPr>
          <w:rFonts w:ascii="Arial" w:cs="Arial" w:eastAsia="Arial" w:hAnsi="Arial"/>
        </w:rPr>
      </w:pPr>
      <w:sdt>
        <w:sdtPr>
          <w:tag w:val="goog_rdk_103"/>
        </w:sdtPr>
        <w:sdtContent>
          <w:r w:rsidDel="00000000" w:rsidR="00000000" w:rsidRPr="00000000">
            <w:rPr>
              <w:rFonts w:ascii="Arial Unicode MS" w:cs="Arial Unicode MS" w:eastAsia="Arial Unicode MS" w:hAnsi="Arial Unicode MS"/>
              <w:rtl w:val="0"/>
            </w:rPr>
            <w:t xml:space="preserve">사용자의 얼굴 특징점 좌표 생성 및 좌표 조합을 통해 특징 요소 파악하기</w:t>
          </w:r>
        </w:sdtContent>
      </w:sdt>
    </w:p>
    <w:p w:rsidR="00000000" w:rsidDel="00000000" w:rsidP="00000000" w:rsidRDefault="00000000" w:rsidRPr="00000000" w14:paraId="000002F9">
      <w:pPr>
        <w:widowControl w:val="1"/>
        <w:ind w:left="720" w:firstLine="0"/>
        <w:jc w:val="left"/>
        <w:rPr>
          <w:rFonts w:ascii="Arial" w:cs="Arial" w:eastAsia="Arial" w:hAnsi="Arial"/>
        </w:rPr>
      </w:pPr>
      <w:sdt>
        <w:sdtPr>
          <w:tag w:val="goog_rdk_104"/>
        </w:sdtPr>
        <w:sdtContent>
          <w:r w:rsidDel="00000000" w:rsidR="00000000" w:rsidRPr="00000000">
            <w:rPr>
              <w:rFonts w:ascii="Arial Unicode MS" w:cs="Arial Unicode MS" w:eastAsia="Arial Unicode MS" w:hAnsi="Arial Unicode MS"/>
              <w:rtl w:val="0"/>
            </w:rPr>
            <w:t xml:space="preserve">어셈블리 Affdex.dll 파일을 통해 사용자의 얼굴 유무를 판단(Affdex.Face)하고 </w:t>
          </w:r>
        </w:sdtContent>
      </w:sdt>
    </w:p>
    <w:p w:rsidR="00000000" w:rsidDel="00000000" w:rsidP="00000000" w:rsidRDefault="00000000" w:rsidRPr="00000000" w14:paraId="000002FA">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19475" cy="746067"/>
            <wp:effectExtent b="0" l="0" r="0" t="0"/>
            <wp:docPr id="51" name="image46.png"/>
            <a:graphic>
              <a:graphicData uri="http://schemas.openxmlformats.org/drawingml/2006/picture">
                <pic:pic>
                  <pic:nvPicPr>
                    <pic:cNvPr id="0" name="image46.png"/>
                    <pic:cNvPicPr preferRelativeResize="0"/>
                  </pic:nvPicPr>
                  <pic:blipFill>
                    <a:blip r:embed="rId23"/>
                    <a:srcRect b="78939" l="0" r="32258" t="0"/>
                    <a:stretch>
                      <a:fillRect/>
                    </a:stretch>
                  </pic:blipFill>
                  <pic:spPr>
                    <a:xfrm>
                      <a:off x="0" y="0"/>
                      <a:ext cx="3419475" cy="74606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C">
      <w:pPr>
        <w:widowControl w:val="1"/>
        <w:ind w:left="720" w:firstLine="0"/>
        <w:jc w:val="left"/>
        <w:rPr>
          <w:rFonts w:ascii="Arial" w:cs="Arial" w:eastAsia="Arial" w:hAnsi="Arial"/>
        </w:rPr>
      </w:pPr>
      <w:sdt>
        <w:sdtPr>
          <w:tag w:val="goog_rdk_105"/>
        </w:sdtPr>
        <w:sdtContent>
          <w:r w:rsidDel="00000000" w:rsidR="00000000" w:rsidRPr="00000000">
            <w:rPr>
              <w:rFonts w:ascii="Arial Unicode MS" w:cs="Arial Unicode MS" w:eastAsia="Arial Unicode MS" w:hAnsi="Arial Unicode MS"/>
              <w:rtl w:val="0"/>
            </w:rPr>
            <w:t xml:space="preserve">사용자의 눈, 코, 입과 같은 특징점들을 잡는 34개의 좌표를 생성(Affdex.FeaturePoint)한다. </w:t>
          </w:r>
        </w:sdtContent>
      </w:sdt>
    </w:p>
    <w:p w:rsidR="00000000" w:rsidDel="00000000" w:rsidP="00000000" w:rsidRDefault="00000000" w:rsidRPr="00000000" w14:paraId="000002FD">
      <w:pPr>
        <w:widowControl w:val="1"/>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2576513" cy="993936"/>
            <wp:effectExtent b="0" l="0" r="0" t="0"/>
            <wp:docPr id="33" name="image27.png"/>
            <a:graphic>
              <a:graphicData uri="http://schemas.openxmlformats.org/drawingml/2006/picture">
                <pic:pic>
                  <pic:nvPicPr>
                    <pic:cNvPr id="0" name="image27.png"/>
                    <pic:cNvPicPr preferRelativeResize="0"/>
                  </pic:nvPicPr>
                  <pic:blipFill>
                    <a:blip r:embed="rId24"/>
                    <a:srcRect b="54502" l="0" r="0" t="0"/>
                    <a:stretch>
                      <a:fillRect/>
                    </a:stretch>
                  </pic:blipFill>
                  <pic:spPr>
                    <a:xfrm>
                      <a:off x="0" y="0"/>
                      <a:ext cx="2576513" cy="99393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82767" cy="999173"/>
            <wp:effectExtent b="0" l="0" r="0" t="0"/>
            <wp:docPr id="74" name="image27.png"/>
            <a:graphic>
              <a:graphicData uri="http://schemas.openxmlformats.org/drawingml/2006/picture">
                <pic:pic>
                  <pic:nvPicPr>
                    <pic:cNvPr id="0" name="image27.png"/>
                    <pic:cNvPicPr preferRelativeResize="0"/>
                  </pic:nvPicPr>
                  <pic:blipFill>
                    <a:blip r:embed="rId24"/>
                    <a:srcRect b="0" l="0" r="0" t="53391"/>
                    <a:stretch>
                      <a:fillRect/>
                    </a:stretch>
                  </pic:blipFill>
                  <pic:spPr>
                    <a:xfrm>
                      <a:off x="0" y="0"/>
                      <a:ext cx="2582767" cy="99917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FF">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0">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1">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2">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3.2.2.2.1] 34 Feature Points for the Face Factors</w:t>
      </w:r>
      <w:r w:rsidDel="00000000" w:rsidR="00000000" w:rsidRPr="00000000">
        <w:drawing>
          <wp:anchor allowOverlap="1" behindDoc="0" distB="0" distT="0" distL="0" distR="0" hidden="0" layoutInCell="1" locked="0" relativeHeight="0" simplePos="0">
            <wp:simplePos x="0" y="0"/>
            <wp:positionH relativeFrom="column">
              <wp:posOffset>1852613</wp:posOffset>
            </wp:positionH>
            <wp:positionV relativeFrom="paragraph">
              <wp:posOffset>0</wp:posOffset>
            </wp:positionV>
            <wp:extent cx="2481263" cy="2905125"/>
            <wp:effectExtent b="0" l="0" r="0" t="0"/>
            <wp:wrapTopAndBottom distB="0" distT="0"/>
            <wp:docPr id="1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481263" cy="2905125"/>
                    </a:xfrm>
                    <a:prstGeom prst="rect"/>
                    <a:ln/>
                  </pic:spPr>
                </pic:pic>
              </a:graphicData>
            </a:graphic>
          </wp:anchor>
        </w:drawing>
      </w:r>
    </w:p>
    <w:p w:rsidR="00000000" w:rsidDel="00000000" w:rsidP="00000000" w:rsidRDefault="00000000" w:rsidRPr="00000000" w14:paraId="00000303">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4">
      <w:pPr>
        <w:widowControl w:val="1"/>
        <w:ind w:left="720" w:firstLine="0"/>
        <w:jc w:val="left"/>
        <w:rPr>
          <w:rFonts w:ascii="Arial" w:cs="Arial" w:eastAsia="Arial" w:hAnsi="Arial"/>
        </w:rPr>
      </w:pPr>
      <w:sdt>
        <w:sdtPr>
          <w:tag w:val="goog_rdk_106"/>
        </w:sdtPr>
        <w:sdtContent>
          <w:r w:rsidDel="00000000" w:rsidR="00000000" w:rsidRPr="00000000">
            <w:rPr>
              <w:rFonts w:ascii="Arial Unicode MS" w:cs="Arial Unicode MS" w:eastAsia="Arial Unicode MS" w:hAnsi="Arial Unicode MS"/>
              <w:rtl w:val="0"/>
            </w:rPr>
            <w:t xml:space="preserve">위의 사진과 같이 34개의 좌표들이 생성되면 얼굴의 특징 요소들을 기준으로 주변의 좌표끼리 조합되어 눈썹과 코, 눈과 같은 얼굴의 요소들의 좌표 위치의 변동 범위를 측정한 요소들의 값을 반환(Affdex.Face Expressions)하여준다.</w:t>
          </w:r>
        </w:sdtContent>
      </w:sdt>
    </w:p>
    <w:p w:rsidR="00000000" w:rsidDel="00000000" w:rsidP="00000000" w:rsidRDefault="00000000" w:rsidRPr="00000000" w14:paraId="00000305">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6">
      <w:pPr>
        <w:widowControl w:val="1"/>
        <w:ind w:left="720" w:firstLine="0"/>
        <w:jc w:val="left"/>
        <w:rPr>
          <w:rFonts w:ascii="Arial" w:cs="Arial" w:eastAsia="Arial" w:hAnsi="Arial"/>
        </w:rPr>
      </w:pPr>
      <w:sdt>
        <w:sdtPr>
          <w:tag w:val="goog_rdk_107"/>
        </w:sdtPr>
        <w:sdtContent>
          <w:r w:rsidDel="00000000" w:rsidR="00000000" w:rsidRPr="00000000">
            <w:rPr>
              <w:rFonts w:ascii="Arial Unicode MS" w:cs="Arial Unicode MS" w:eastAsia="Arial Unicode MS" w:hAnsi="Arial Unicode MS"/>
              <w:rtl w:val="0"/>
            </w:rPr>
            <w:t xml:space="preserve">아래의 표는 반환된 얼굴 요소 값들의 증감 가능도의 조합이 어떻게 출력되는가에 따라 판단되는 사용자의 얼굴 감정 결과값들에 대해 설명하고 있다. 결정된 얼굴 감정값들 중 가장 높은 지수를 차지하는 감정이 Face Controller로 전송되어 로봇의 최종 출력을 결정되는데 사용된다.</w:t>
          </w:r>
        </w:sdtContent>
      </w:sdt>
    </w:p>
    <w:p w:rsidR="00000000" w:rsidDel="00000000" w:rsidP="00000000" w:rsidRDefault="00000000" w:rsidRPr="00000000" w14:paraId="0000030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8">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29138" cy="1835730"/>
            <wp:effectExtent b="0" l="0" r="0" t="0"/>
            <wp:docPr id="71"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4529138" cy="183573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A">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w:t>
      </w:r>
    </w:p>
    <w:p w:rsidR="00000000" w:rsidDel="00000000" w:rsidP="00000000" w:rsidRDefault="00000000" w:rsidRPr="00000000" w14:paraId="0000030B">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C">
      <w:pPr>
        <w:widowControl w:val="1"/>
        <w:ind w:left="720" w:firstLine="0"/>
        <w:jc w:val="left"/>
        <w:rPr>
          <w:rFonts w:ascii="Arial" w:cs="Arial" w:eastAsia="Arial" w:hAnsi="Arial"/>
        </w:rPr>
      </w:pPr>
      <w:sdt>
        <w:sdtPr>
          <w:tag w:val="goog_rdk_108"/>
        </w:sdtPr>
        <w:sdtContent>
          <w:r w:rsidDel="00000000" w:rsidR="00000000" w:rsidRPr="00000000">
            <w:rPr>
              <w:rFonts w:ascii="Arial Unicode MS" w:cs="Arial Unicode MS" w:eastAsia="Arial Unicode MS" w:hAnsi="Arial Unicode MS"/>
              <w:rtl w:val="0"/>
            </w:rPr>
            <w:t xml:space="preserve">Python에서 도출된 음성 감정 결과와 Affectiva에서 도출된 사용자 표정 감정 결과를 ‘Face Controller’에서 통합 후, 조합하여 사용자에게 적절한 반응들을 출력하도록 설정한다.</w:t>
          </w:r>
        </w:sdtContent>
      </w:sdt>
    </w:p>
    <w:p w:rsidR="00000000" w:rsidDel="00000000" w:rsidP="00000000" w:rsidRDefault="00000000" w:rsidRPr="00000000" w14:paraId="0000030D">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E">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3.2.3.1</w:t>
      </w:r>
    </w:p>
    <w:p w:rsidR="00000000" w:rsidDel="00000000" w:rsidP="00000000" w:rsidRDefault="00000000" w:rsidRPr="00000000" w14:paraId="0000030F">
      <w:pPr>
        <w:widowControl w:val="1"/>
        <w:ind w:left="720" w:firstLine="0"/>
        <w:jc w:val="left"/>
        <w:rPr>
          <w:rFonts w:ascii="Arial" w:cs="Arial" w:eastAsia="Arial" w:hAnsi="Arial"/>
        </w:rPr>
      </w:pPr>
      <w:sdt>
        <w:sdtPr>
          <w:tag w:val="goog_rdk_109"/>
        </w:sdtPr>
        <w:sdtContent>
          <w:r w:rsidDel="00000000" w:rsidR="00000000" w:rsidRPr="00000000">
            <w:rPr>
              <w:rFonts w:ascii="Arial Unicode MS" w:cs="Arial Unicode MS" w:eastAsia="Arial Unicode MS" w:hAnsi="Arial Unicode MS"/>
              <w:rtl w:val="0"/>
            </w:rPr>
            <w:t xml:space="preserve">Python과 C#간의 통신에서 Python은 음성 감정 결과를 문자열 데이터형으로 전송한다. 이를 Affectiva 측에서 수신하여 각 문자열 데이터에 매칭되는 integer값을 생성한 후, structure형 변수에 저장하여 사용자 표정 감정 결과가 들어있는 구조체와 같이 전송될 수 있게 한다.</w:t>
          </w:r>
        </w:sdtContent>
      </w:sdt>
    </w:p>
    <w:p w:rsidR="00000000" w:rsidDel="00000000" w:rsidP="00000000" w:rsidRDefault="00000000" w:rsidRPr="00000000" w14:paraId="00000310">
      <w:pPr>
        <w:widowControl w:val="1"/>
        <w:ind w:left="720" w:firstLine="0"/>
        <w:jc w:val="left"/>
        <w:rPr>
          <w:rFonts w:ascii="Arial" w:cs="Arial" w:eastAsia="Arial" w:hAnsi="Arial"/>
        </w:rPr>
      </w:pPr>
      <w:sdt>
        <w:sdtPr>
          <w:tag w:val="goog_rdk_110"/>
        </w:sdtPr>
        <w:sdtContent>
          <w:r w:rsidDel="00000000" w:rsidR="00000000" w:rsidRPr="00000000">
            <w:rPr>
              <w:rFonts w:ascii="Arial Unicode MS" w:cs="Arial Unicode MS" w:eastAsia="Arial Unicode MS" w:hAnsi="Arial Unicode MS"/>
              <w:rtl w:val="0"/>
            </w:rPr>
            <w:t xml:space="preserve">이러한 과정을 거치는 이유는 추후 Face Controller에서 받게되는 연속적인 음성 인식 결과들을 효율적으로 걸러내기 위함이다.</w:t>
          </w:r>
        </w:sdtContent>
      </w:sdt>
    </w:p>
    <w:p w:rsidR="00000000" w:rsidDel="00000000" w:rsidP="00000000" w:rsidRDefault="00000000" w:rsidRPr="00000000" w14:paraId="00000311">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12">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3.2.3.2</w:t>
      </w:r>
    </w:p>
    <w:p w:rsidR="00000000" w:rsidDel="00000000" w:rsidP="00000000" w:rsidRDefault="00000000" w:rsidRPr="00000000" w14:paraId="00000313">
      <w:pPr>
        <w:widowControl w:val="1"/>
        <w:ind w:left="720" w:firstLine="0"/>
        <w:jc w:val="left"/>
        <w:rPr>
          <w:rFonts w:ascii="Arial" w:cs="Arial" w:eastAsia="Arial" w:hAnsi="Arial"/>
        </w:rPr>
      </w:pPr>
      <w:sdt>
        <w:sdtPr>
          <w:tag w:val="goog_rdk_111"/>
        </w:sdtPr>
        <w:sdtContent>
          <w:r w:rsidDel="00000000" w:rsidR="00000000" w:rsidRPr="00000000">
            <w:rPr>
              <w:rFonts w:ascii="Arial Unicode MS" w:cs="Arial Unicode MS" w:eastAsia="Arial Unicode MS" w:hAnsi="Arial Unicode MS"/>
              <w:rtl w:val="0"/>
            </w:rPr>
            <w:t xml:space="preserve">Affectiva 내에서 계산된 사용자 얼굴 감정 결과값이 담긴 float 변수들로 구성되 structure 변수들을 socket 통신으로 전송하기 위해 Serialize(struct float -&gt; byte array)를 거친 후, 전체 데이터를 담는 ‘data2send’라는 byte array 변수에 담아 전송하게 된다.</w:t>
          </w:r>
        </w:sdtContent>
      </w:sdt>
    </w:p>
    <w:p w:rsidR="00000000" w:rsidDel="00000000" w:rsidP="00000000" w:rsidRDefault="00000000" w:rsidRPr="00000000" w14:paraId="00000314">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15">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81613" cy="1315704"/>
            <wp:effectExtent b="0" l="0" r="0" t="0"/>
            <wp:docPr id="43" name="image45.png"/>
            <a:graphic>
              <a:graphicData uri="http://schemas.openxmlformats.org/drawingml/2006/picture">
                <pic:pic>
                  <pic:nvPicPr>
                    <pic:cNvPr id="0" name="image45.png"/>
                    <pic:cNvPicPr preferRelativeResize="0"/>
                  </pic:nvPicPr>
                  <pic:blipFill>
                    <a:blip r:embed="rId27"/>
                    <a:srcRect b="0" l="0" r="0" t="39893"/>
                    <a:stretch>
                      <a:fillRect/>
                    </a:stretch>
                  </pic:blipFill>
                  <pic:spPr>
                    <a:xfrm>
                      <a:off x="0" y="0"/>
                      <a:ext cx="5281613" cy="131570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3.2.3.2.1] Serialize struct variables &amp; Send them through Socket Network</w:t>
      </w:r>
    </w:p>
    <w:p w:rsidR="00000000" w:rsidDel="00000000" w:rsidP="00000000" w:rsidRDefault="00000000" w:rsidRPr="00000000" w14:paraId="00000317">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18">
      <w:pPr>
        <w:widowControl w:val="1"/>
        <w:ind w:left="720" w:firstLine="0"/>
        <w:jc w:val="left"/>
        <w:rPr>
          <w:rFonts w:ascii="Arial" w:cs="Arial" w:eastAsia="Arial" w:hAnsi="Arial"/>
        </w:rPr>
      </w:pPr>
      <w:sdt>
        <w:sdtPr>
          <w:tag w:val="goog_rdk_112"/>
        </w:sdtPr>
        <w:sdtContent>
          <w:r w:rsidDel="00000000" w:rsidR="00000000" w:rsidRPr="00000000">
            <w:rPr>
              <w:rFonts w:ascii="Arial Unicode MS" w:cs="Arial Unicode MS" w:eastAsia="Arial Unicode MS" w:hAnsi="Arial Unicode MS"/>
              <w:rtl w:val="0"/>
            </w:rPr>
            <w:t xml:space="preserve">Serialize는  float type으로 저장된 결과값들을 ‘rawdatas’라는 동일 크기의 byte array 변수에 저장 후, GCHandle을 통해 이에 대한 객체 주소를 할당하여 버퍼에 반환하고 저장한다. 이로 인해 byte array 타입으로 변환된 ‘rawdatas’가 return값으로 반환되어 socket network를 사용할 수 있게 된다.</w:t>
          </w:r>
        </w:sdtContent>
      </w:sdt>
    </w:p>
    <w:p w:rsidR="00000000" w:rsidDel="00000000" w:rsidP="00000000" w:rsidRDefault="00000000" w:rsidRPr="00000000" w14:paraId="00000319">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1A">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62325" cy="1156075"/>
            <wp:effectExtent b="0" l="0" r="0" t="0"/>
            <wp:docPr id="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362325" cy="115607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3.2.3.2.2] Serialize function for Socket Network</w:t>
      </w:r>
    </w:p>
    <w:p w:rsidR="00000000" w:rsidDel="00000000" w:rsidP="00000000" w:rsidRDefault="00000000" w:rsidRPr="00000000" w14:paraId="0000031C">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1D">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3.2.3.3</w:t>
      </w:r>
    </w:p>
    <w:p w:rsidR="00000000" w:rsidDel="00000000" w:rsidP="00000000" w:rsidRDefault="00000000" w:rsidRPr="00000000" w14:paraId="0000031E">
      <w:pPr>
        <w:widowControl w:val="1"/>
        <w:ind w:left="720" w:firstLine="0"/>
        <w:jc w:val="left"/>
        <w:rPr>
          <w:rFonts w:ascii="Arial" w:cs="Arial" w:eastAsia="Arial" w:hAnsi="Arial"/>
        </w:rPr>
      </w:pPr>
      <w:sdt>
        <w:sdtPr>
          <w:tag w:val="goog_rdk_113"/>
        </w:sdtPr>
        <w:sdtContent>
          <w:r w:rsidDel="00000000" w:rsidR="00000000" w:rsidRPr="00000000">
            <w:rPr>
              <w:rFonts w:ascii="Arial Unicode MS" w:cs="Arial Unicode MS" w:eastAsia="Arial Unicode MS" w:hAnsi="Arial Unicode MS"/>
              <w:rtl w:val="0"/>
            </w:rPr>
            <w:t xml:space="preserve">위의 과정을 통해 전송된 데이터들은 Face Controller의 ‘AffectivaReceived’ function을 통해 byte array 타입으로 받아온 데이터들을 전송될 때의 저장 순서에 매칭되게 변수들에 저장한다.</w:t>
          </w:r>
        </w:sdtContent>
      </w:sdt>
    </w:p>
    <w:p w:rsidR="00000000" w:rsidDel="00000000" w:rsidP="00000000" w:rsidRDefault="00000000" w:rsidRPr="00000000" w14:paraId="0000031F">
      <w:pPr>
        <w:widowControl w:val="1"/>
        <w:ind w:left="720" w:firstLine="0"/>
        <w:jc w:val="left"/>
        <w:rPr>
          <w:rFonts w:ascii="Arial" w:cs="Arial" w:eastAsia="Arial" w:hAnsi="Arial"/>
        </w:rPr>
      </w:pPr>
      <w:sdt>
        <w:sdtPr>
          <w:tag w:val="goog_rdk_114"/>
        </w:sdtPr>
        <w:sdtContent>
          <w:r w:rsidDel="00000000" w:rsidR="00000000" w:rsidRPr="00000000">
            <w:rPr>
              <w:rFonts w:ascii="Arial Unicode MS" w:cs="Arial Unicode MS" w:eastAsia="Arial Unicode MS" w:hAnsi="Arial Unicode MS"/>
              <w:rtl w:val="0"/>
            </w:rPr>
            <w:t xml:space="preserve">이는 데이터를 전송하는 측에서 데이터들의 저장 순서를 알고 있다는 것을 전제로 하며 순서가 바뀔 경우, 데이터 매칭이 실패하게 되므로 유의해야 한다.</w:t>
          </w:r>
        </w:sdtContent>
      </w:sdt>
    </w:p>
    <w:p w:rsidR="00000000" w:rsidDel="00000000" w:rsidP="00000000" w:rsidRDefault="00000000" w:rsidRPr="00000000" w14:paraId="00000320">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21">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19500" cy="472440"/>
            <wp:effectExtent b="0" l="0" r="0" t="0"/>
            <wp:docPr id="53" name="image51.png"/>
            <a:graphic>
              <a:graphicData uri="http://schemas.openxmlformats.org/drawingml/2006/picture">
                <pic:pic>
                  <pic:nvPicPr>
                    <pic:cNvPr id="0" name="image51.png"/>
                    <pic:cNvPicPr preferRelativeResize="0"/>
                  </pic:nvPicPr>
                  <pic:blipFill>
                    <a:blip r:embed="rId29"/>
                    <a:srcRect b="14274" l="0" r="0" t="61642"/>
                    <a:stretch>
                      <a:fillRect/>
                    </a:stretch>
                  </pic:blipFill>
                  <pic:spPr>
                    <a:xfrm>
                      <a:off x="0" y="0"/>
                      <a:ext cx="3619500" cy="47244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3.2.3.3.1] Receive the Affectiva data by Socket Network</w:t>
      </w:r>
    </w:p>
    <w:p w:rsidR="00000000" w:rsidDel="00000000" w:rsidP="00000000" w:rsidRDefault="00000000" w:rsidRPr="00000000" w14:paraId="00000323">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24">
      <w:pPr>
        <w:widowControl w:val="1"/>
        <w:ind w:left="720" w:firstLine="0"/>
        <w:jc w:val="left"/>
        <w:rPr>
          <w:rFonts w:ascii="Arial" w:cs="Arial" w:eastAsia="Arial" w:hAnsi="Arial"/>
        </w:rPr>
      </w:pPr>
      <w:sdt>
        <w:sdtPr>
          <w:tag w:val="goog_rdk_115"/>
        </w:sdtPr>
        <w:sdtContent>
          <w:r w:rsidDel="00000000" w:rsidR="00000000" w:rsidRPr="00000000">
            <w:rPr>
              <w:rFonts w:ascii="Arial Unicode MS" w:cs="Arial Unicode MS" w:eastAsia="Arial Unicode MS" w:hAnsi="Arial Unicode MS"/>
              <w:rtl w:val="0"/>
            </w:rPr>
            <w:t xml:space="preserve">또한, Face Controller에서 효율적으로 데이터들을 사용하기 위해 byte array 타입의 데이터들을 다시 원 상태인 struct형으로 변환하는 과정은 ‘Deserailize...’ 함수들로 수행한다. ‘Deserailize’ function은 이전의 ‘Serialize’와 반대되는 기능을 수행하며 데이터를 전송하는 측의 struct형 변수들과 동일한 struct형 변수들(myOrientation)을 이미 생성한 상태에서 GCHandle을 통해 객체 주소를 할당하여 버퍼에 반환하고 저장하여 struct내의 float 변수들에 각 data값을 저장한 후, struct를 반환한다.</w:t>
          </w:r>
        </w:sdtContent>
      </w:sdt>
    </w:p>
    <w:p w:rsidR="00000000" w:rsidDel="00000000" w:rsidP="00000000" w:rsidRDefault="00000000" w:rsidRPr="00000000" w14:paraId="00000325">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26">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81438" cy="1276089"/>
            <wp:effectExtent b="0" l="0" r="0" t="0"/>
            <wp:docPr id="54"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3881438" cy="1276089"/>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3.2.3.3.2] Deserialize the Affectiva data </w:t>
      </w:r>
    </w:p>
    <w:p w:rsidR="00000000" w:rsidDel="00000000" w:rsidP="00000000" w:rsidRDefault="00000000" w:rsidRPr="00000000" w14:paraId="00000328">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29">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2A">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3.2.3.4</w:t>
      </w:r>
    </w:p>
    <w:p w:rsidR="00000000" w:rsidDel="00000000" w:rsidP="00000000" w:rsidRDefault="00000000" w:rsidRPr="00000000" w14:paraId="0000032B">
      <w:pPr>
        <w:widowControl w:val="1"/>
        <w:ind w:left="720" w:firstLine="0"/>
        <w:jc w:val="left"/>
        <w:rPr>
          <w:rFonts w:ascii="Arial" w:cs="Arial" w:eastAsia="Arial" w:hAnsi="Arial"/>
        </w:rPr>
      </w:pPr>
      <w:sdt>
        <w:sdtPr>
          <w:tag w:val="goog_rdk_116"/>
        </w:sdtPr>
        <w:sdtContent>
          <w:r w:rsidDel="00000000" w:rsidR="00000000" w:rsidRPr="00000000">
            <w:rPr>
              <w:rFonts w:ascii="Arial Unicode MS" w:cs="Arial Unicode MS" w:eastAsia="Arial Unicode MS" w:hAnsi="Arial Unicode MS"/>
              <w:rtl w:val="0"/>
            </w:rPr>
            <w:t xml:space="preserve">3.2.3.3 과정을 통해 구조체 변수들에 전송 데이터값들을 저장한 후, 이를 이용하여 사용자의 음성 분석 결과와 표정 분석 결과를 어떻게 조합하는지에 따라 출력하고자 하는 아바타의 표정값들이 담긴 함수들(smile, neutral, bad1…)등을 호출하여 로봇의 출력부를 조절한다.</w:t>
          </w:r>
        </w:sdtContent>
      </w:sdt>
    </w:p>
    <w:p w:rsidR="00000000" w:rsidDel="00000000" w:rsidP="00000000" w:rsidRDefault="00000000" w:rsidRPr="00000000" w14:paraId="0000032C">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2D">
      <w:pPr>
        <w:widowControl w:val="1"/>
        <w:ind w:left="720" w:firstLine="0"/>
        <w:jc w:val="left"/>
        <w:rPr>
          <w:rFonts w:ascii="Arial" w:cs="Arial" w:eastAsia="Arial" w:hAnsi="Arial"/>
        </w:rPr>
      </w:pPr>
      <w:sdt>
        <w:sdtPr>
          <w:tag w:val="goog_rdk_117"/>
        </w:sdtPr>
        <w:sdtContent>
          <w:r w:rsidDel="00000000" w:rsidR="00000000" w:rsidRPr="00000000">
            <w:rPr>
              <w:rFonts w:ascii="Arial Unicode MS" w:cs="Arial Unicode MS" w:eastAsia="Arial Unicode MS" w:hAnsi="Arial Unicode MS"/>
              <w:rtl w:val="0"/>
            </w:rPr>
            <w:t xml:space="preserve">한가지 유의해야 할 점은 ‘dataLabel.numFace’라는 변수와 ‘dataLabel.num’의 변수의 역할의 차이이다. 원래의 사용자의 얼굴 표정값과 음성 분석결과는 연속적인 값이 들어오는 데이터이며 이를 통해 사용자의 얼굴 표정을 실시간으로 분석할 수 있게 한다.</w:t>
          </w:r>
        </w:sdtContent>
      </w:sdt>
    </w:p>
    <w:p w:rsidR="00000000" w:rsidDel="00000000" w:rsidP="00000000" w:rsidRDefault="00000000" w:rsidRPr="00000000" w14:paraId="0000032E">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2F">
      <w:pPr>
        <w:widowControl w:val="1"/>
        <w:ind w:left="720" w:firstLine="0"/>
        <w:jc w:val="left"/>
        <w:rPr>
          <w:rFonts w:ascii="Arial" w:cs="Arial" w:eastAsia="Arial" w:hAnsi="Arial"/>
        </w:rPr>
      </w:pPr>
      <w:sdt>
        <w:sdtPr>
          <w:tag w:val="goog_rdk_118"/>
        </w:sdtPr>
        <w:sdtContent>
          <w:r w:rsidDel="00000000" w:rsidR="00000000" w:rsidRPr="00000000">
            <w:rPr>
              <w:rFonts w:ascii="Arial Unicode MS" w:cs="Arial Unicode MS" w:eastAsia="Arial Unicode MS" w:hAnsi="Arial Unicode MS"/>
              <w:rtl w:val="0"/>
            </w:rPr>
            <w:t xml:space="preserve">아바타의 표정값들이 담긴 함수를 호출한 후, ‘SendDataAll’ function을 통해 표정값들을 byte array type에 매칭시킨 후, Socket Network를 통해 Unity로 값들을 전송한다.</w:t>
          </w:r>
        </w:sdtContent>
      </w:sdt>
    </w:p>
    <w:p w:rsidR="00000000" w:rsidDel="00000000" w:rsidP="00000000" w:rsidRDefault="00000000" w:rsidRPr="00000000" w14:paraId="00000330">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31">
      <w:pPr>
        <w:widowControl w:val="1"/>
        <w:ind w:left="720" w:firstLine="0"/>
        <w:jc w:val="left"/>
        <w:rPr>
          <w:rFonts w:ascii="Arial" w:cs="Arial" w:eastAsia="Arial" w:hAnsi="Arial"/>
        </w:rPr>
      </w:pPr>
      <w:sdt>
        <w:sdtPr>
          <w:tag w:val="goog_rdk_119"/>
        </w:sdtPr>
        <w:sdtContent>
          <w:r w:rsidDel="00000000" w:rsidR="00000000" w:rsidRPr="00000000">
            <w:rPr>
              <w:rFonts w:ascii="Arial Unicode MS" w:cs="Arial Unicode MS" w:eastAsia="Arial Unicode MS" w:hAnsi="Arial Unicode MS"/>
              <w:rtl w:val="0"/>
            </w:rPr>
            <w:t xml:space="preserve">이때 유의하여야 할 점은 Affectiva측에서 전송받아온 데이터를 저장하는 struct형 변수를 사용하게되면 단순히 사용자의 얼굴 표정을 모사하는 아바타의 출력이 나타나게 되므로 아바타의 반응이 담기는 변수를 따로 생성하여 데이터를 저장한 후, 이를 전송해야 한다.</w:t>
          </w:r>
        </w:sdtContent>
      </w:sdt>
    </w:p>
    <w:p w:rsidR="00000000" w:rsidDel="00000000" w:rsidP="00000000" w:rsidRDefault="00000000" w:rsidRPr="00000000" w14:paraId="00000332">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33">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34">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3.2.3.5</w:t>
      </w:r>
    </w:p>
    <w:p w:rsidR="00000000" w:rsidDel="00000000" w:rsidP="00000000" w:rsidRDefault="00000000" w:rsidRPr="00000000" w14:paraId="00000335">
      <w:pPr>
        <w:widowControl w:val="1"/>
        <w:ind w:left="720" w:firstLine="0"/>
        <w:jc w:val="left"/>
        <w:rPr>
          <w:rFonts w:ascii="Arial" w:cs="Arial" w:eastAsia="Arial" w:hAnsi="Arial"/>
        </w:rPr>
      </w:pPr>
      <w:sdt>
        <w:sdtPr>
          <w:tag w:val="goog_rdk_120"/>
        </w:sdtPr>
        <w:sdtContent>
          <w:r w:rsidDel="00000000" w:rsidR="00000000" w:rsidRPr="00000000">
            <w:rPr>
              <w:rFonts w:ascii="Arial Unicode MS" w:cs="Arial Unicode MS" w:eastAsia="Arial Unicode MS" w:hAnsi="Arial Unicode MS"/>
              <w:rtl w:val="0"/>
            </w:rPr>
            <w:t xml:space="preserve">마찬가지로 3.2.3.3 과정을 통해 구조체 변수들에 전송 데이터값들을 저장한 후, 사용자의 음성 분석 결과를 토대로 로봇의 모터 출력을 결정한다. </w:t>
          </w:r>
        </w:sdtContent>
      </w:sdt>
    </w:p>
    <w:p w:rsidR="00000000" w:rsidDel="00000000" w:rsidP="00000000" w:rsidRDefault="00000000" w:rsidRPr="00000000" w14:paraId="00000336">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37">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76550" cy="1810309"/>
            <wp:effectExtent b="0" l="0" r="0" t="0"/>
            <wp:docPr id="21" name="image19.png"/>
            <a:graphic>
              <a:graphicData uri="http://schemas.openxmlformats.org/drawingml/2006/picture">
                <pic:pic>
                  <pic:nvPicPr>
                    <pic:cNvPr id="0" name="image19.png"/>
                    <pic:cNvPicPr preferRelativeResize="0"/>
                  </pic:nvPicPr>
                  <pic:blipFill>
                    <a:blip r:embed="rId31"/>
                    <a:srcRect b="0" l="0" r="0" t="35760"/>
                    <a:stretch>
                      <a:fillRect/>
                    </a:stretch>
                  </pic:blipFill>
                  <pic:spPr>
                    <a:xfrm>
                      <a:off x="0" y="0"/>
                      <a:ext cx="2876550" cy="1810309"/>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3.2.3.5.1] Decide the Robot Motor Response by the User Voice data</w:t>
      </w:r>
    </w:p>
    <w:p w:rsidR="00000000" w:rsidDel="00000000" w:rsidP="00000000" w:rsidRDefault="00000000" w:rsidRPr="00000000" w14:paraId="00000339">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3A">
      <w:pPr>
        <w:widowControl w:val="1"/>
        <w:ind w:left="720" w:firstLine="0"/>
        <w:jc w:val="left"/>
        <w:rPr>
          <w:rFonts w:ascii="Arial" w:cs="Arial" w:eastAsia="Arial" w:hAnsi="Arial"/>
        </w:rPr>
      </w:pPr>
      <w:sdt>
        <w:sdtPr>
          <w:tag w:val="goog_rdk_121"/>
        </w:sdtPr>
        <w:sdtContent>
          <w:r w:rsidDel="00000000" w:rsidR="00000000" w:rsidRPr="00000000">
            <w:rPr>
              <w:rFonts w:ascii="Arial Unicode MS" w:cs="Arial Unicode MS" w:eastAsia="Arial Unicode MS" w:hAnsi="Arial Unicode MS"/>
              <w:rtl w:val="0"/>
            </w:rPr>
            <w:t xml:space="preserve">이때 사용되는 ‘dataLabel.num’ 변수는 특정값의 데이터가 연속적으로 유지되면서 들어오는 것이 아닌 한번만 나타나고 나머지 데이터는 0으로 출력되는 형태로 데이터가 전송되어 온다. </w:t>
          </w:r>
        </w:sdtContent>
      </w:sdt>
    </w:p>
    <w:p w:rsidR="00000000" w:rsidDel="00000000" w:rsidP="00000000" w:rsidRDefault="00000000" w:rsidRPr="00000000" w14:paraId="0000033B">
      <w:pPr>
        <w:widowControl w:val="1"/>
        <w:ind w:left="720" w:firstLine="0"/>
        <w:jc w:val="left"/>
        <w:rPr>
          <w:rFonts w:ascii="Arial" w:cs="Arial" w:eastAsia="Arial" w:hAnsi="Arial"/>
        </w:rPr>
      </w:pPr>
      <w:sdt>
        <w:sdtPr>
          <w:tag w:val="goog_rdk_122"/>
        </w:sdtPr>
        <w:sdtContent>
          <w:r w:rsidDel="00000000" w:rsidR="00000000" w:rsidRPr="00000000">
            <w:rPr>
              <w:rFonts w:ascii="Arial Unicode MS" w:cs="Arial Unicode MS" w:eastAsia="Arial Unicode MS" w:hAnsi="Arial Unicode MS"/>
              <w:rtl w:val="0"/>
            </w:rPr>
            <w:t xml:space="preserve">이는 로봇 모터와의 통신인 직비 통신에서 로봇이 모션을 한번만 수행할 수 있게 하기 위함이다. </w:t>
          </w:r>
        </w:sdtContent>
      </w:sdt>
    </w:p>
    <w:p w:rsidR="00000000" w:rsidDel="00000000" w:rsidP="00000000" w:rsidRDefault="00000000" w:rsidRPr="00000000" w14:paraId="0000033C">
      <w:pPr>
        <w:widowControl w:val="1"/>
        <w:ind w:left="720" w:firstLine="0"/>
        <w:jc w:val="left"/>
        <w:rPr>
          <w:rFonts w:ascii="Arial" w:cs="Arial" w:eastAsia="Arial" w:hAnsi="Arial"/>
        </w:rPr>
      </w:pPr>
      <w:sdt>
        <w:sdtPr>
          <w:tag w:val="goog_rdk_123"/>
        </w:sdtPr>
        <w:sdtContent>
          <w:r w:rsidDel="00000000" w:rsidR="00000000" w:rsidRPr="00000000">
            <w:rPr>
              <w:rFonts w:ascii="Arial Unicode MS" w:cs="Arial Unicode MS" w:eastAsia="Arial Unicode MS" w:hAnsi="Arial Unicode MS"/>
              <w:rtl w:val="0"/>
            </w:rPr>
            <w:t xml:space="preserve">동일한 값의 연속적인 데이터가 올 경우, 로봇은 한 동작을 마무리하기도 전에 새롭게 들어온 입력을 다시 수행하게 되며 입력에 대한 한 동작만을 수행하는 것이 아닌, 연속적인 동작을 다른 데이터가 들어오기 전까지 수행하게 되는 문제를 방지하고자 함이다.</w:t>
          </w:r>
        </w:sdtContent>
      </w:sdt>
    </w:p>
    <w:p w:rsidR="00000000" w:rsidDel="00000000" w:rsidP="00000000" w:rsidRDefault="00000000" w:rsidRPr="00000000" w14:paraId="0000033D">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3E">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38388" cy="1615001"/>
            <wp:effectExtent b="0" l="0" r="0" t="0"/>
            <wp:docPr id="3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338388" cy="1615001"/>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3.2.3.5.2] Difference between ‘dataLabel.num’ &amp; ‘dataLabel.numFace’ data</w:t>
      </w:r>
    </w:p>
    <w:p w:rsidR="00000000" w:rsidDel="00000000" w:rsidP="00000000" w:rsidRDefault="00000000" w:rsidRPr="00000000" w14:paraId="00000340">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1">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2">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3.2.4</w:t>
      </w:r>
    </w:p>
    <w:p w:rsidR="00000000" w:rsidDel="00000000" w:rsidP="00000000" w:rsidRDefault="00000000" w:rsidRPr="00000000" w14:paraId="00000343">
      <w:pPr>
        <w:widowControl w:val="1"/>
        <w:ind w:left="720" w:firstLine="0"/>
        <w:jc w:val="left"/>
        <w:rPr>
          <w:rFonts w:ascii="Arial" w:cs="Arial" w:eastAsia="Arial" w:hAnsi="Arial"/>
        </w:rPr>
      </w:pPr>
      <w:sdt>
        <w:sdtPr>
          <w:tag w:val="goog_rdk_124"/>
        </w:sdtPr>
        <w:sdtContent>
          <w:r w:rsidDel="00000000" w:rsidR="00000000" w:rsidRPr="00000000">
            <w:rPr>
              <w:rFonts w:ascii="Arial Unicode MS" w:cs="Arial Unicode MS" w:eastAsia="Arial Unicode MS" w:hAnsi="Arial Unicode MS"/>
              <w:rtl w:val="0"/>
            </w:rPr>
            <w:t xml:space="preserve">Face Controller에서 전송된 아바타의 표정 출력값들을 아바타의 얼굴 요소들의 좌표와 매칭시켜 움직일 수 있게 한다.</w:t>
          </w:r>
        </w:sdtContent>
      </w:sdt>
    </w:p>
    <w:p w:rsidR="00000000" w:rsidDel="00000000" w:rsidP="00000000" w:rsidRDefault="00000000" w:rsidRPr="00000000" w14:paraId="00000344">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5">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3.2.4.1</w:t>
      </w:r>
    </w:p>
    <w:p w:rsidR="00000000" w:rsidDel="00000000" w:rsidP="00000000" w:rsidRDefault="00000000" w:rsidRPr="00000000" w14:paraId="00000346">
      <w:pPr>
        <w:widowControl w:val="1"/>
        <w:ind w:left="720" w:firstLine="0"/>
        <w:jc w:val="left"/>
        <w:rPr>
          <w:rFonts w:ascii="Arial" w:cs="Arial" w:eastAsia="Arial" w:hAnsi="Arial"/>
        </w:rPr>
      </w:pPr>
      <w:sdt>
        <w:sdtPr>
          <w:tag w:val="goog_rdk_125"/>
        </w:sdtPr>
        <w:sdtContent>
          <w:r w:rsidDel="00000000" w:rsidR="00000000" w:rsidRPr="00000000">
            <w:rPr>
              <w:rFonts w:ascii="Arial Unicode MS" w:cs="Arial Unicode MS" w:eastAsia="Arial Unicode MS" w:hAnsi="Arial Unicode MS"/>
              <w:rtl w:val="0"/>
            </w:rPr>
            <w:t xml:space="preserve">아바타 오브젝트에 생성되어있는 mesh의 vertices들을 통해서 사용자의 얼굴 요소들을 나타내는  28개의 vertice들을 생성한다.</w:t>
          </w:r>
        </w:sdtContent>
      </w:sdt>
    </w:p>
    <w:p w:rsidR="00000000" w:rsidDel="00000000" w:rsidP="00000000" w:rsidRDefault="00000000" w:rsidRPr="00000000" w14:paraId="0000034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8">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33900" cy="2267902"/>
            <wp:effectExtent b="0" l="0" r="0" t="0"/>
            <wp:docPr id="69"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4533900" cy="226790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3.2.4.1.1] Avatar Mesh Vertices &amp; 28 Avatar Face Factors</w:t>
      </w:r>
    </w:p>
    <w:p w:rsidR="00000000" w:rsidDel="00000000" w:rsidP="00000000" w:rsidRDefault="00000000" w:rsidRPr="00000000" w14:paraId="0000034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B">
      <w:pPr>
        <w:widowControl w:val="1"/>
        <w:ind w:left="720" w:firstLine="0"/>
        <w:jc w:val="left"/>
        <w:rPr>
          <w:rFonts w:ascii="Arial" w:cs="Arial" w:eastAsia="Arial" w:hAnsi="Arial"/>
        </w:rPr>
      </w:pPr>
      <w:sdt>
        <w:sdtPr>
          <w:tag w:val="goog_rdk_126"/>
        </w:sdtPr>
        <w:sdtContent>
          <w:r w:rsidDel="00000000" w:rsidR="00000000" w:rsidRPr="00000000">
            <w:rPr>
              <w:rFonts w:ascii="Arial Unicode MS" w:cs="Arial Unicode MS" w:eastAsia="Arial Unicode MS" w:hAnsi="Arial Unicode MS"/>
              <w:rtl w:val="0"/>
            </w:rPr>
            <w:t xml:space="preserve">이 vertex들은 X, Y, Z 축을 통한 위치 vector를 가지고 있으며 이를 사용하여 각 점의 이동을 통해 얼굴 표정을 구현한다.</w:t>
          </w:r>
        </w:sdtContent>
      </w:sdt>
    </w:p>
    <w:p w:rsidR="00000000" w:rsidDel="00000000" w:rsidP="00000000" w:rsidRDefault="00000000" w:rsidRPr="00000000" w14:paraId="0000034C">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4D">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76425" cy="1771597"/>
            <wp:effectExtent b="0" l="0" r="0" t="0"/>
            <wp:docPr id="59" name="image59.png"/>
            <a:graphic>
              <a:graphicData uri="http://schemas.openxmlformats.org/drawingml/2006/picture">
                <pic:pic>
                  <pic:nvPicPr>
                    <pic:cNvPr id="0" name="image59.png"/>
                    <pic:cNvPicPr preferRelativeResize="0"/>
                  </pic:nvPicPr>
                  <pic:blipFill>
                    <a:blip r:embed="rId34"/>
                    <a:srcRect b="0" l="8774" r="20815" t="0"/>
                    <a:stretch>
                      <a:fillRect/>
                    </a:stretch>
                  </pic:blipFill>
                  <pic:spPr>
                    <a:xfrm>
                      <a:off x="0" y="0"/>
                      <a:ext cx="1876425" cy="1771597"/>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895600" cy="667549"/>
            <wp:effectExtent b="0" l="0" r="0" t="0"/>
            <wp:docPr id="41"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2895600" cy="667549"/>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3.2.4.1.2] Avatar Face Factor’s X, Y Z axis and 3 vectors</w:t>
      </w:r>
    </w:p>
    <w:p w:rsidR="00000000" w:rsidDel="00000000" w:rsidP="00000000" w:rsidRDefault="00000000" w:rsidRPr="00000000" w14:paraId="0000034F">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0">
      <w:pPr>
        <w:widowControl w:val="1"/>
        <w:ind w:left="720" w:firstLine="0"/>
        <w:jc w:val="left"/>
        <w:rPr>
          <w:rFonts w:ascii="Arial" w:cs="Arial" w:eastAsia="Arial" w:hAnsi="Arial"/>
        </w:rPr>
      </w:pPr>
      <w:sdt>
        <w:sdtPr>
          <w:tag w:val="goog_rdk_127"/>
        </w:sdtPr>
        <w:sdtContent>
          <w:r w:rsidDel="00000000" w:rsidR="00000000" w:rsidRPr="00000000">
            <w:rPr>
              <w:rFonts w:ascii="Arial Unicode MS" w:cs="Arial Unicode MS" w:eastAsia="Arial Unicode MS" w:hAnsi="Arial Unicode MS"/>
              <w:rtl w:val="0"/>
            </w:rPr>
            <w:t xml:space="preserve">그러나 실제 얼굴의 표정 변화는 단순히 아바타 오브젝트의 한 vertex의 vector값만 조절하는 것이 아닌 주변 vertex들의 값의 위치 vector들또한 같이 묶여서 변경되어야 하므로 인접 vertex들을 묶는 기능이 요구된다.</w:t>
          </w:r>
        </w:sdtContent>
      </w:sdt>
    </w:p>
    <w:p w:rsidR="00000000" w:rsidDel="00000000" w:rsidP="00000000" w:rsidRDefault="00000000" w:rsidRPr="00000000" w14:paraId="00000351">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2">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00475" cy="2423160"/>
            <wp:effectExtent b="0" l="0" r="0" t="0"/>
            <wp:docPr id="62" name="image48.png"/>
            <a:graphic>
              <a:graphicData uri="http://schemas.openxmlformats.org/drawingml/2006/picture">
                <pic:pic>
                  <pic:nvPicPr>
                    <pic:cNvPr id="0" name="image48.png"/>
                    <pic:cNvPicPr preferRelativeResize="0"/>
                  </pic:nvPicPr>
                  <pic:blipFill>
                    <a:blip r:embed="rId36"/>
                    <a:srcRect b="0" l="0" r="0" t="31978"/>
                    <a:stretch>
                      <a:fillRect/>
                    </a:stretch>
                  </pic:blipFill>
                  <pic:spPr>
                    <a:xfrm>
                      <a:off x="0" y="0"/>
                      <a:ext cx="3800475"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3.2.4.1.2] Find Closest Vertex to Bind Vertexes</w:t>
      </w:r>
    </w:p>
    <w:p w:rsidR="00000000" w:rsidDel="00000000" w:rsidP="00000000" w:rsidRDefault="00000000" w:rsidRPr="00000000" w14:paraId="00000354">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55">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3.2.4.2</w:t>
      </w:r>
    </w:p>
    <w:p w:rsidR="00000000" w:rsidDel="00000000" w:rsidP="00000000" w:rsidRDefault="00000000" w:rsidRPr="00000000" w14:paraId="00000356">
      <w:pPr>
        <w:widowControl w:val="1"/>
        <w:ind w:left="720" w:firstLine="0"/>
        <w:jc w:val="left"/>
        <w:rPr>
          <w:rFonts w:ascii="Arial" w:cs="Arial" w:eastAsia="Arial" w:hAnsi="Arial"/>
        </w:rPr>
      </w:pPr>
      <w:sdt>
        <w:sdtPr>
          <w:tag w:val="goog_rdk_128"/>
        </w:sdtPr>
        <w:sdtContent>
          <w:r w:rsidDel="00000000" w:rsidR="00000000" w:rsidRPr="00000000">
            <w:rPr>
              <w:rFonts w:ascii="Arial Unicode MS" w:cs="Arial Unicode MS" w:eastAsia="Arial Unicode MS" w:hAnsi="Arial Unicode MS"/>
              <w:rtl w:val="0"/>
            </w:rPr>
            <w:t xml:space="preserve">Face Controller에서 전송된 아바타 얼굴 요소 출력값들을 ‘Deserialize’한 후, 각 요소들에 따라 좌표 위치 변화를 업데이트 할 수 있도록 개별적으로 설정한다.</w:t>
          </w:r>
        </w:sdtContent>
      </w:sdt>
    </w:p>
    <w:p w:rsidR="00000000" w:rsidDel="00000000" w:rsidP="00000000" w:rsidRDefault="00000000" w:rsidRPr="00000000" w14:paraId="00000357">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76663" cy="1700353"/>
            <wp:effectExtent b="0" l="0" r="0" t="0"/>
            <wp:docPr id="2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776663" cy="1700353"/>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3.2.4.2.1] Update the Change of Face Factor Vectors to Express the Motion</w:t>
      </w:r>
    </w:p>
    <w:p w:rsidR="00000000" w:rsidDel="00000000" w:rsidP="00000000" w:rsidRDefault="00000000" w:rsidRPr="00000000" w14:paraId="00000359">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A">
      <w:pPr>
        <w:widowControl w:val="1"/>
        <w:ind w:left="720" w:firstLine="0"/>
        <w:jc w:val="left"/>
        <w:rPr>
          <w:rFonts w:ascii="Arial" w:cs="Arial" w:eastAsia="Arial" w:hAnsi="Arial"/>
        </w:rPr>
      </w:pPr>
      <w:sdt>
        <w:sdtPr>
          <w:tag w:val="goog_rdk_129"/>
        </w:sdtPr>
        <w:sdtContent>
          <w:r w:rsidDel="00000000" w:rsidR="00000000" w:rsidRPr="00000000">
            <w:rPr>
              <w:rFonts w:ascii="Arial Unicode MS" w:cs="Arial Unicode MS" w:eastAsia="Arial Unicode MS" w:hAnsi="Arial Unicode MS"/>
              <w:rtl w:val="0"/>
            </w:rPr>
            <w:t xml:space="preserve">위의 사진은 brow raise라는 Face Factor의 값이 새로 업데이트될 경우, brow raise라는 요소를 이루고 있는 각 index들의 위치값을 일정 간격으로 update해주면서 얼굴의 표정을 나타냄을 구현하는 예제들 중 하나이다. 이와 같은 방식으로 최종적인 로봇의 아바타 출력이 구현됨을 확인할 수 있다.</w:t>
          </w:r>
        </w:sdtContent>
      </w:sdt>
    </w:p>
    <w:p w:rsidR="00000000" w:rsidDel="00000000" w:rsidP="00000000" w:rsidRDefault="00000000" w:rsidRPr="00000000" w14:paraId="0000035B">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C">
      <w:pPr>
        <w:widowControl w:val="1"/>
        <w:ind w:left="0" w:firstLine="720"/>
        <w:jc w:val="left"/>
        <w:rPr>
          <w:rFonts w:ascii="Arial" w:cs="Arial" w:eastAsia="Arial" w:hAnsi="Arial"/>
        </w:rPr>
      </w:pPr>
      <w:r w:rsidDel="00000000" w:rsidR="00000000" w:rsidRPr="00000000">
        <w:rPr>
          <w:rFonts w:ascii="Arial" w:cs="Arial" w:eastAsia="Arial" w:hAnsi="Arial"/>
          <w:rtl w:val="0"/>
        </w:rPr>
        <w:t xml:space="preserve">3.2.5.1 </w:t>
      </w:r>
    </w:p>
    <w:p w:rsidR="00000000" w:rsidDel="00000000" w:rsidP="00000000" w:rsidRDefault="00000000" w:rsidRPr="00000000" w14:paraId="0000035D">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E">
      <w:pPr>
        <w:widowControl w:val="1"/>
        <w:ind w:left="0" w:firstLine="720"/>
        <w:jc w:val="left"/>
        <w:rPr>
          <w:rFonts w:ascii="Arial" w:cs="Arial" w:eastAsia="Arial" w:hAnsi="Arial"/>
        </w:rPr>
      </w:pPr>
      <w:sdt>
        <w:sdtPr>
          <w:tag w:val="goog_rdk_130"/>
        </w:sdtPr>
        <w:sdtContent>
          <w:r w:rsidDel="00000000" w:rsidR="00000000" w:rsidRPr="00000000">
            <w:rPr>
              <w:rFonts w:ascii="Arial Unicode MS" w:cs="Arial Unicode MS" w:eastAsia="Arial Unicode MS" w:hAnsi="Arial Unicode MS"/>
              <w:rtl w:val="0"/>
            </w:rPr>
            <w:t xml:space="preserve">로봇 모터 제어 전 모터 번호 변경 및 토크 설정</w:t>
          </w:r>
        </w:sdtContent>
      </w:sdt>
    </w:p>
    <w:p w:rsidR="00000000" w:rsidDel="00000000" w:rsidP="00000000" w:rsidRDefault="00000000" w:rsidRPr="00000000" w14:paraId="0000035F">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0">
      <w:pPr>
        <w:widowControl w:val="1"/>
        <w:ind w:left="720" w:firstLine="0"/>
        <w:jc w:val="left"/>
        <w:rPr>
          <w:rFonts w:ascii="Arial" w:cs="Arial" w:eastAsia="Arial" w:hAnsi="Arial"/>
        </w:rPr>
      </w:pPr>
      <w:sdt>
        <w:sdtPr>
          <w:tag w:val="goog_rdk_131"/>
        </w:sdtPr>
        <w:sdtContent>
          <w:r w:rsidDel="00000000" w:rsidR="00000000" w:rsidRPr="00000000">
            <w:rPr>
              <w:rFonts w:ascii="Arial Unicode MS" w:cs="Arial Unicode MS" w:eastAsia="Arial Unicode MS" w:hAnsi="Arial Unicode MS"/>
              <w:rtl w:val="0"/>
            </w:rPr>
            <w:t xml:space="preserve">로봇 모터를 본격적으로 제어 하기 전에, 보다 효율적으로 모터를 관리하기 위해 모터 제어 프로그램을 통해 사전 설정을 해주었다. DYNAMIXEL WIZARD 2.0을 활용하여 로봇의 신체 부위순으로 모터 번호를 순차적으로 부여하였으며, 토크 값이 제대로 작동하는지 점검해 주었다. </w:t>
          </w:r>
        </w:sdtContent>
      </w:sdt>
    </w:p>
    <w:p w:rsidR="00000000" w:rsidDel="00000000" w:rsidP="00000000" w:rsidRDefault="00000000" w:rsidRPr="00000000" w14:paraId="00000361">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2">
      <w:pPr>
        <w:widowControl w:val="1"/>
        <w:ind w:left="0" w:firstLine="720"/>
        <w:jc w:val="center"/>
        <w:rPr>
          <w:rFonts w:ascii="Arial" w:cs="Arial" w:eastAsia="Arial" w:hAnsi="Arial"/>
        </w:rPr>
      </w:pPr>
      <w:r w:rsidDel="00000000" w:rsidR="00000000" w:rsidRPr="00000000">
        <w:rPr>
          <w:rFonts w:ascii="Arial" w:cs="Arial" w:eastAsia="Arial" w:hAnsi="Arial"/>
        </w:rPr>
        <w:drawing>
          <wp:inline distB="0" distT="0" distL="0" distR="0">
            <wp:extent cx="4872038" cy="2352675"/>
            <wp:effectExtent b="0" l="0" r="0" t="0"/>
            <wp:docPr id="46"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872038" cy="2352675"/>
                    </a:xfrm>
                    <a:prstGeom prst="rect"/>
                    <a:ln/>
                  </pic:spPr>
                </pic:pic>
              </a:graphicData>
            </a:graphic>
          </wp:inline>
        </w:drawing>
      </w:r>
      <w:sdt>
        <w:sdtPr>
          <w:tag w:val="goog_rdk_132"/>
        </w:sdtPr>
        <w:sdtContent>
          <w:r w:rsidDel="00000000" w:rsidR="00000000" w:rsidRPr="00000000">
            <w:rPr>
              <w:rFonts w:ascii="Arial Unicode MS" w:cs="Arial Unicode MS" w:eastAsia="Arial Unicode MS" w:hAnsi="Arial Unicode MS"/>
              <w:rtl w:val="0"/>
            </w:rPr>
            <w:tab/>
            <w:tab/>
            <w:tab/>
            <w:t xml:space="preserve">   Figure 3.2.3. DINAMIXEL WIZARD 2.0 모터 검색 </w:t>
          </w:r>
        </w:sdtContent>
      </w:sdt>
    </w:p>
    <w:p w:rsidR="00000000" w:rsidDel="00000000" w:rsidP="00000000" w:rsidRDefault="00000000" w:rsidRPr="00000000" w14:paraId="00000363">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4">
      <w:pPr>
        <w:widowControl w:val="1"/>
        <w:ind w:left="0" w:firstLine="0"/>
        <w:jc w:val="left"/>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65">
      <w:pPr>
        <w:widowControl w:val="1"/>
        <w:ind w:left="0" w:firstLine="0"/>
        <w:jc w:val="cente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0" distT="0" distL="0" distR="0">
            <wp:extent cx="4876800" cy="2352675"/>
            <wp:effectExtent b="0" l="0" r="0" t="0"/>
            <wp:docPr id="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876800" cy="2352675"/>
                    </a:xfrm>
                    <a:prstGeom prst="rect"/>
                    <a:ln/>
                  </pic:spPr>
                </pic:pic>
              </a:graphicData>
            </a:graphic>
          </wp:inline>
        </w:drawing>
      </w:r>
      <w:sdt>
        <w:sdtPr>
          <w:tag w:val="goog_rdk_133"/>
        </w:sdtPr>
        <w:sdtContent>
          <w:r w:rsidDel="00000000" w:rsidR="00000000" w:rsidRPr="00000000">
            <w:rPr>
              <w:rFonts w:ascii="Arial Unicode MS" w:cs="Arial Unicode MS" w:eastAsia="Arial Unicode MS" w:hAnsi="Arial Unicode MS"/>
              <w:rtl w:val="0"/>
            </w:rPr>
            <w:tab/>
            <w:tab/>
            <w:t xml:space="preserve">Figure 3.2.3. 모터 번호 변경 및 토크 관리 모드 </w:t>
          </w:r>
        </w:sdtContent>
      </w:sdt>
    </w:p>
    <w:p w:rsidR="00000000" w:rsidDel="00000000" w:rsidP="00000000" w:rsidRDefault="00000000" w:rsidRPr="00000000" w14:paraId="00000366">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7">
      <w:pPr>
        <w:widowControl w:val="1"/>
        <w:ind w:left="0" w:firstLine="720"/>
        <w:jc w:val="left"/>
        <w:rPr>
          <w:rFonts w:ascii="Arial" w:cs="Arial" w:eastAsia="Arial" w:hAnsi="Arial"/>
        </w:rPr>
      </w:pPr>
      <w:r w:rsidDel="00000000" w:rsidR="00000000" w:rsidRPr="00000000">
        <w:rPr>
          <w:rFonts w:ascii="Arial" w:cs="Arial" w:eastAsia="Arial" w:hAnsi="Arial"/>
          <w:rtl w:val="0"/>
        </w:rPr>
        <w:t xml:space="preserve">3.2.5.2 </w:t>
      </w:r>
    </w:p>
    <w:p w:rsidR="00000000" w:rsidDel="00000000" w:rsidP="00000000" w:rsidRDefault="00000000" w:rsidRPr="00000000" w14:paraId="00000368">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9">
      <w:pPr>
        <w:widowControl w:val="1"/>
        <w:ind w:left="0" w:firstLine="720"/>
        <w:jc w:val="left"/>
        <w:rPr>
          <w:rFonts w:ascii="Arial" w:cs="Arial" w:eastAsia="Arial" w:hAnsi="Arial"/>
        </w:rPr>
      </w:pPr>
      <w:sdt>
        <w:sdtPr>
          <w:tag w:val="goog_rdk_134"/>
        </w:sdtPr>
        <w:sdtContent>
          <w:r w:rsidDel="00000000" w:rsidR="00000000" w:rsidRPr="00000000">
            <w:rPr>
              <w:rFonts w:ascii="Arial Unicode MS" w:cs="Arial Unicode MS" w:eastAsia="Arial Unicode MS" w:hAnsi="Arial Unicode MS"/>
              <w:rtl w:val="0"/>
            </w:rPr>
            <w:t xml:space="preserve">R+task 3.0을 활용한 로봇 모션 제어 </w:t>
          </w:r>
        </w:sdtContent>
      </w:sdt>
    </w:p>
    <w:p w:rsidR="00000000" w:rsidDel="00000000" w:rsidP="00000000" w:rsidRDefault="00000000" w:rsidRPr="00000000" w14:paraId="0000036A">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B">
      <w:pPr>
        <w:widowControl w:val="1"/>
        <w:ind w:left="720" w:firstLine="0"/>
        <w:jc w:val="left"/>
        <w:rPr>
          <w:rFonts w:ascii="Arial" w:cs="Arial" w:eastAsia="Arial" w:hAnsi="Arial"/>
        </w:rPr>
      </w:pPr>
      <w:sdt>
        <w:sdtPr>
          <w:tag w:val="goog_rdk_135"/>
        </w:sdtPr>
        <w:sdtContent>
          <w:r w:rsidDel="00000000" w:rsidR="00000000" w:rsidRPr="00000000">
            <w:rPr>
              <w:rFonts w:ascii="Arial Unicode MS" w:cs="Arial Unicode MS" w:eastAsia="Arial Unicode MS" w:hAnsi="Arial Unicode MS"/>
              <w:rtl w:val="0"/>
            </w:rPr>
            <w:t xml:space="preserve">하나의 모션은 여러개의 모션 프레임으로 구성된다.  따라서 시간에 따라 각각의 모터의 회전 축을 조정하여 프레임 별 모션을 생성한 후, 이것을 조합하여 하나의 자연스러운 로봇 모션을 만든다. </w:t>
          </w:r>
        </w:sdtContent>
      </w:sdt>
    </w:p>
    <w:p w:rsidR="00000000" w:rsidDel="00000000" w:rsidP="00000000" w:rsidRDefault="00000000" w:rsidRPr="00000000" w14:paraId="0000036C">
      <w:pPr>
        <w:widowControl w:val="1"/>
        <w:ind w:left="720" w:firstLine="0"/>
        <w:jc w:val="left"/>
        <w:rPr>
          <w:rFonts w:ascii="Arial" w:cs="Arial" w:eastAsia="Arial" w:hAnsi="Arial"/>
        </w:rPr>
      </w:pPr>
      <w:sdt>
        <w:sdtPr>
          <w:tag w:val="goog_rdk_136"/>
        </w:sdtPr>
        <w:sdtContent>
          <w:r w:rsidDel="00000000" w:rsidR="00000000" w:rsidRPr="00000000">
            <w:rPr>
              <w:rFonts w:ascii="Arial Unicode MS" w:cs="Arial Unicode MS" w:eastAsia="Arial Unicode MS" w:hAnsi="Arial Unicode MS"/>
              <w:rtl w:val="0"/>
            </w:rPr>
            <w:t xml:space="preserve">아래 사진은 R+task 3.0을 활용하여 로봇의 제어 보드를 컴퓨터와 연결시키고, 관절 모터를 인식한 후 토크를 각각 다르게 걸어줌으로써 하나의 모션 프레임을 생성하는 과정이다. </w:t>
          </w:r>
        </w:sdtContent>
      </w:sdt>
    </w:p>
    <w:p w:rsidR="00000000" w:rsidDel="00000000" w:rsidP="00000000" w:rsidRDefault="00000000" w:rsidRPr="00000000" w14:paraId="0000036D">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6E">
      <w:pPr>
        <w:ind w:left="566" w:hanging="566"/>
        <w:jc w:val="center"/>
        <w:rPr>
          <w:b w:val="1"/>
        </w:rPr>
      </w:pPr>
      <w:r w:rsidDel="00000000" w:rsidR="00000000" w:rsidRPr="00000000">
        <w:rPr>
          <w:b w:val="1"/>
          <w:rtl w:val="0"/>
        </w:rPr>
        <w:tab/>
      </w:r>
      <w:r w:rsidDel="00000000" w:rsidR="00000000" w:rsidRPr="00000000">
        <w:rPr>
          <w:b w:val="1"/>
        </w:rPr>
        <w:drawing>
          <wp:inline distB="0" distT="0" distL="0" distR="0">
            <wp:extent cx="3066267" cy="1953577"/>
            <wp:effectExtent b="0" l="0" r="0" t="0"/>
            <wp:docPr id="2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066267" cy="195357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0" distT="0" distL="0" distR="0">
            <wp:extent cx="1847850" cy="2077726"/>
            <wp:effectExtent b="0" l="0" r="0" t="0"/>
            <wp:docPr id="3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847850" cy="207772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2006" w:hanging="566"/>
        <w:jc w:val="center"/>
        <w:rPr>
          <w:b w:val="1"/>
        </w:rPr>
      </w:pPr>
      <w:r w:rsidDel="00000000" w:rsidR="00000000" w:rsidRPr="00000000">
        <w:rPr>
          <w:b w:val="1"/>
          <w:rtl w:val="0"/>
        </w:rPr>
        <w:t xml:space="preserve">   Figure 3.2.5.2.1 R+Task 3.0 </w:t>
        <w:tab/>
        <w:tab/>
        <w:t xml:space="preserve">         Figure 3.2.5.2.2 Motion List</w:t>
      </w:r>
    </w:p>
    <w:p w:rsidR="00000000" w:rsidDel="00000000" w:rsidP="00000000" w:rsidRDefault="00000000" w:rsidRPr="00000000" w14:paraId="00000370">
      <w:pPr>
        <w:ind w:left="566" w:hanging="566"/>
        <w:rPr>
          <w:b w:val="1"/>
        </w:rPr>
      </w:pPr>
      <w:r w:rsidDel="00000000" w:rsidR="00000000" w:rsidRPr="00000000">
        <w:rPr>
          <w:rtl w:val="0"/>
        </w:rPr>
      </w:r>
    </w:p>
    <w:p w:rsidR="00000000" w:rsidDel="00000000" w:rsidP="00000000" w:rsidRDefault="00000000" w:rsidRPr="00000000" w14:paraId="00000371">
      <w:pPr>
        <w:ind w:left="0" w:firstLine="720"/>
        <w:rPr>
          <w:b w:val="1"/>
        </w:rPr>
      </w:pPr>
      <w:r w:rsidDel="00000000" w:rsidR="00000000" w:rsidRPr="00000000">
        <w:rPr>
          <w:b w:val="1"/>
          <w:rtl w:val="0"/>
        </w:rPr>
        <w:t xml:space="preserve">3.2.5.3</w:t>
      </w:r>
    </w:p>
    <w:p w:rsidR="00000000" w:rsidDel="00000000" w:rsidP="00000000" w:rsidRDefault="00000000" w:rsidRPr="00000000" w14:paraId="00000372">
      <w:pPr>
        <w:ind w:left="566" w:hanging="566"/>
        <w:rPr>
          <w:b w:val="1"/>
        </w:rPr>
      </w:pPr>
      <w:r w:rsidDel="00000000" w:rsidR="00000000" w:rsidRPr="00000000">
        <w:rPr>
          <w:rtl w:val="0"/>
        </w:rPr>
      </w:r>
    </w:p>
    <w:p w:rsidR="00000000" w:rsidDel="00000000" w:rsidP="00000000" w:rsidRDefault="00000000" w:rsidRPr="00000000" w14:paraId="00000373">
      <w:pPr>
        <w:widowControl w:val="1"/>
        <w:ind w:firstLine="720"/>
        <w:jc w:val="left"/>
        <w:rPr>
          <w:rFonts w:ascii="Arial" w:cs="Arial" w:eastAsia="Arial" w:hAnsi="Arial"/>
        </w:rPr>
      </w:pPr>
      <w:sdt>
        <w:sdtPr>
          <w:tag w:val="goog_rdk_137"/>
        </w:sdtPr>
        <w:sdtContent>
          <w:r w:rsidDel="00000000" w:rsidR="00000000" w:rsidRPr="00000000">
            <w:rPr>
              <w:rFonts w:ascii="Arial Unicode MS" w:cs="Arial Unicode MS" w:eastAsia="Arial Unicode MS" w:hAnsi="Arial Unicode MS"/>
              <w:rtl w:val="0"/>
            </w:rPr>
            <w:t xml:space="preserve">만들어진 모션을 연결하여 복합적인 모션 생성</w:t>
          </w:r>
        </w:sdtContent>
      </w:sdt>
    </w:p>
    <w:p w:rsidR="00000000" w:rsidDel="00000000" w:rsidP="00000000" w:rsidRDefault="00000000" w:rsidRPr="00000000" w14:paraId="00000374">
      <w:pPr>
        <w:widowControl w:val="1"/>
        <w:jc w:val="left"/>
        <w:rPr>
          <w:rFonts w:ascii="Arial" w:cs="Arial" w:eastAsia="Arial" w:hAnsi="Arial"/>
        </w:rPr>
      </w:pPr>
      <w:r w:rsidDel="00000000" w:rsidR="00000000" w:rsidRPr="00000000">
        <w:rPr>
          <w:rtl w:val="0"/>
        </w:rPr>
      </w:r>
    </w:p>
    <w:p w:rsidR="00000000" w:rsidDel="00000000" w:rsidP="00000000" w:rsidRDefault="00000000" w:rsidRPr="00000000" w14:paraId="00000375">
      <w:pPr>
        <w:widowControl w:val="1"/>
        <w:ind w:left="720" w:firstLine="0"/>
        <w:jc w:val="left"/>
        <w:rPr>
          <w:rFonts w:ascii="Arial" w:cs="Arial" w:eastAsia="Arial" w:hAnsi="Arial"/>
        </w:rPr>
      </w:pPr>
      <w:sdt>
        <w:sdtPr>
          <w:tag w:val="goog_rdk_138"/>
        </w:sdtPr>
        <w:sdtContent>
          <w:r w:rsidDel="00000000" w:rsidR="00000000" w:rsidRPr="00000000">
            <w:rPr>
              <w:rFonts w:ascii="Arial Unicode MS" w:cs="Arial Unicode MS" w:eastAsia="Arial Unicode MS" w:hAnsi="Arial Unicode MS"/>
              <w:rtl w:val="0"/>
            </w:rPr>
            <w:t xml:space="preserve">앞서 3.2.5.2에서 만들어진 짧은 모션들을 연결해주는 단계이다. 각 모션별로 반복 횟수, 빠르기 등을 조절 할 수 있으며, 로봇과 동기화 이전에 가상으로 각각의 토크 및 모터가 어떻게 움직이는지 확인 할 수 있다. 이 단계에서 만들어진 복합모션을 로봇 제어 보드로 다운로드 받는다. </w:t>
          </w:r>
        </w:sdtContent>
      </w:sdt>
    </w:p>
    <w:p w:rsidR="00000000" w:rsidDel="00000000" w:rsidP="00000000" w:rsidRDefault="00000000" w:rsidRPr="00000000" w14:paraId="00000376">
      <w:pPr>
        <w:widowControl w:val="1"/>
        <w:jc w:val="left"/>
        <w:rPr>
          <w:rFonts w:ascii="Arial" w:cs="Arial" w:eastAsia="Arial" w:hAnsi="Arial"/>
        </w:rPr>
      </w:pPr>
      <w:r w:rsidDel="00000000" w:rsidR="00000000" w:rsidRPr="00000000">
        <w:rPr>
          <w:rtl w:val="0"/>
        </w:rPr>
      </w:r>
    </w:p>
    <w:p w:rsidR="00000000" w:rsidDel="00000000" w:rsidP="00000000" w:rsidRDefault="00000000" w:rsidRPr="00000000" w14:paraId="00000377">
      <w:pPr>
        <w:widowControl w:val="1"/>
        <w:ind w:left="720" w:firstLine="0"/>
        <w:jc w:val="left"/>
        <w:rPr>
          <w:rFonts w:ascii="Arial" w:cs="Arial" w:eastAsia="Arial" w:hAnsi="Arial"/>
        </w:rPr>
      </w:pPr>
      <w:sdt>
        <w:sdtPr>
          <w:tag w:val="goog_rdk_139"/>
        </w:sdtPr>
        <w:sdtContent>
          <w:r w:rsidDel="00000000" w:rsidR="00000000" w:rsidRPr="00000000">
            <w:rPr>
              <w:rFonts w:ascii="Arial Unicode MS" w:cs="Arial Unicode MS" w:eastAsia="Arial Unicode MS" w:hAnsi="Arial Unicode MS"/>
              <w:rtl w:val="0"/>
            </w:rPr>
            <w:t xml:space="preserve">아래 사진은 고개를 끄덕이는 복합 모션의 구성 모습이다. 로봇이 모션을 취하기 전,후 기본 동작 모션을 연결해줌으로써 다른 모션을 취할 때에도 모터에 부하가 걸리지 않도록 보호했다. 중간에는 고개를 끄덕이는 모션을 추가해 주었고, 재생 속도를 0.5 로 정해줌으로써 로봇이 고개를 끄덕일 때 보다 자연스러운 모션을 취할 수 있도록 조정했다. </w:t>
          </w:r>
        </w:sdtContent>
      </w:sdt>
    </w:p>
    <w:p w:rsidR="00000000" w:rsidDel="00000000" w:rsidP="00000000" w:rsidRDefault="00000000" w:rsidRPr="00000000" w14:paraId="00000378">
      <w:pPr>
        <w:ind w:left="566" w:hanging="566"/>
        <w:jc w:val="center"/>
        <w:rPr>
          <w:b w:val="1"/>
        </w:rPr>
      </w:pPr>
      <w:r w:rsidDel="00000000" w:rsidR="00000000" w:rsidRPr="00000000">
        <w:rPr>
          <w:b w:val="1"/>
        </w:rPr>
        <w:drawing>
          <wp:inline distB="114300" distT="114300" distL="114300" distR="114300">
            <wp:extent cx="5310188" cy="3248025"/>
            <wp:effectExtent b="0" l="0" r="0" t="0"/>
            <wp:docPr id="75"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531018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1286" w:hanging="566"/>
        <w:rPr>
          <w:b w:val="1"/>
        </w:rPr>
      </w:pPr>
      <w:r w:rsidDel="00000000" w:rsidR="00000000" w:rsidRPr="00000000">
        <w:rPr>
          <w:b w:val="1"/>
          <w:rtl w:val="0"/>
        </w:rPr>
        <w:tab/>
        <w:tab/>
        <w:tab/>
        <w:tab/>
        <w:t xml:space="preserve">Figure 3.2.5.3 복합 모션 생성 </w:t>
      </w:r>
    </w:p>
    <w:p w:rsidR="00000000" w:rsidDel="00000000" w:rsidP="00000000" w:rsidRDefault="00000000" w:rsidRPr="00000000" w14:paraId="0000037A">
      <w:pPr>
        <w:ind w:left="1286" w:hanging="566"/>
        <w:rPr>
          <w:b w:val="1"/>
        </w:rPr>
      </w:pPr>
      <w:r w:rsidDel="00000000" w:rsidR="00000000" w:rsidRPr="00000000">
        <w:rPr>
          <w:rtl w:val="0"/>
        </w:rPr>
      </w:r>
    </w:p>
    <w:p w:rsidR="00000000" w:rsidDel="00000000" w:rsidP="00000000" w:rsidRDefault="00000000" w:rsidRPr="00000000" w14:paraId="0000037B">
      <w:pPr>
        <w:ind w:left="1286" w:hanging="566"/>
        <w:rPr>
          <w:b w:val="1"/>
        </w:rPr>
      </w:pPr>
      <w:r w:rsidDel="00000000" w:rsidR="00000000" w:rsidRPr="00000000">
        <w:rPr>
          <w:b w:val="1"/>
          <w:rtl w:val="0"/>
        </w:rPr>
        <w:t xml:space="preserve">3.2.5.4</w:t>
      </w:r>
    </w:p>
    <w:p w:rsidR="00000000" w:rsidDel="00000000" w:rsidP="00000000" w:rsidRDefault="00000000" w:rsidRPr="00000000" w14:paraId="0000037C">
      <w:pPr>
        <w:ind w:left="566"/>
        <w:rPr>
          <w:b w:val="1"/>
        </w:rPr>
      </w:pPr>
      <w:r w:rsidDel="00000000" w:rsidR="00000000" w:rsidRPr="00000000">
        <w:rPr>
          <w:rtl w:val="0"/>
        </w:rPr>
      </w:r>
    </w:p>
    <w:p w:rsidR="00000000" w:rsidDel="00000000" w:rsidP="00000000" w:rsidRDefault="00000000" w:rsidRPr="00000000" w14:paraId="0000037D">
      <w:pPr>
        <w:widowControl w:val="1"/>
        <w:ind w:firstLine="720"/>
        <w:jc w:val="left"/>
        <w:rPr>
          <w:rFonts w:ascii="Arial" w:cs="Arial" w:eastAsia="Arial" w:hAnsi="Arial"/>
        </w:rPr>
      </w:pPr>
      <w:sdt>
        <w:sdtPr>
          <w:tag w:val="goog_rdk_140"/>
        </w:sdtPr>
        <w:sdtContent>
          <w:r w:rsidDel="00000000" w:rsidR="00000000" w:rsidRPr="00000000">
            <w:rPr>
              <w:rFonts w:ascii="Arial Unicode MS" w:cs="Arial Unicode MS" w:eastAsia="Arial Unicode MS" w:hAnsi="Arial Unicode MS"/>
              <w:rtl w:val="0"/>
            </w:rPr>
            <w:t xml:space="preserve">최종 생성된 모션을 제어 보드로 이동</w:t>
          </w:r>
        </w:sdtContent>
      </w:sdt>
    </w:p>
    <w:p w:rsidR="00000000" w:rsidDel="00000000" w:rsidP="00000000" w:rsidRDefault="00000000" w:rsidRPr="00000000" w14:paraId="0000037E">
      <w:pPr>
        <w:widowControl w:val="1"/>
        <w:jc w:val="left"/>
        <w:rPr>
          <w:rFonts w:ascii="Arial" w:cs="Arial" w:eastAsia="Arial" w:hAnsi="Arial"/>
        </w:rPr>
      </w:pPr>
      <w:r w:rsidDel="00000000" w:rsidR="00000000" w:rsidRPr="00000000">
        <w:rPr>
          <w:rtl w:val="0"/>
        </w:rPr>
      </w:r>
    </w:p>
    <w:p w:rsidR="00000000" w:rsidDel="00000000" w:rsidP="00000000" w:rsidRDefault="00000000" w:rsidRPr="00000000" w14:paraId="0000037F">
      <w:pPr>
        <w:widowControl w:val="1"/>
        <w:ind w:left="720" w:firstLine="0"/>
        <w:jc w:val="left"/>
        <w:rPr>
          <w:rFonts w:ascii="Arial" w:cs="Arial" w:eastAsia="Arial" w:hAnsi="Arial"/>
        </w:rPr>
      </w:pPr>
      <w:sdt>
        <w:sdtPr>
          <w:tag w:val="goog_rdk_141"/>
        </w:sdtPr>
        <w:sdtContent>
          <w:r w:rsidDel="00000000" w:rsidR="00000000" w:rsidRPr="00000000">
            <w:rPr>
              <w:rFonts w:ascii="Arial Unicode MS" w:cs="Arial Unicode MS" w:eastAsia="Arial Unicode MS" w:hAnsi="Arial Unicode MS"/>
              <w:rtl w:val="0"/>
            </w:rPr>
            <w:t xml:space="preserve">왼쪽의 후보 모션 목록은 최종적으로 만들어진 모션들이다. 이 모션을 오른쪽 제어 보드로 이식 시켜주는 과정이다. </w:t>
          </w:r>
        </w:sdtContent>
      </w:sdt>
    </w:p>
    <w:p w:rsidR="00000000" w:rsidDel="00000000" w:rsidP="00000000" w:rsidRDefault="00000000" w:rsidRPr="00000000" w14:paraId="00000380">
      <w:pPr>
        <w:widowControl w:val="1"/>
        <w:ind w:left="720" w:firstLine="0"/>
        <w:jc w:val="left"/>
        <w:rPr>
          <w:rFonts w:ascii="Arial" w:cs="Arial" w:eastAsia="Arial" w:hAnsi="Arial"/>
        </w:rPr>
      </w:pPr>
      <w:sdt>
        <w:sdtPr>
          <w:tag w:val="goog_rdk_142"/>
        </w:sdtPr>
        <w:sdtContent>
          <w:r w:rsidDel="00000000" w:rsidR="00000000" w:rsidRPr="00000000">
            <w:rPr>
              <w:rFonts w:ascii="Arial Unicode MS" w:cs="Arial Unicode MS" w:eastAsia="Arial Unicode MS" w:hAnsi="Arial Unicode MS"/>
              <w:rtl w:val="0"/>
            </w:rPr>
            <w:t xml:space="preserve">오른쪽 제어 보드로 이식된 모션들은 각각의 모션 번호가 부여된다. 모션 번호는 매우 중요한데, 이렇게 부여된 모션 번호들을 가지고 추후 조건에 따라 각기 다른 모션을 호출해 주어야 하기 때문이다. 맨 오른쪽은 제어 장치 저장공간을 뜻한다.</w:t>
          </w:r>
        </w:sdtContent>
      </w:sdt>
    </w:p>
    <w:p w:rsidR="00000000" w:rsidDel="00000000" w:rsidP="00000000" w:rsidRDefault="00000000" w:rsidRPr="00000000" w14:paraId="00000381">
      <w:pPr>
        <w:ind w:left="566" w:hanging="566"/>
        <w:rPr>
          <w:b w:val="1"/>
        </w:rPr>
      </w:pPr>
      <w:r w:rsidDel="00000000" w:rsidR="00000000" w:rsidRPr="00000000">
        <w:rPr>
          <w:rtl w:val="0"/>
        </w:rPr>
      </w:r>
    </w:p>
    <w:p w:rsidR="00000000" w:rsidDel="00000000" w:rsidP="00000000" w:rsidRDefault="00000000" w:rsidRPr="00000000" w14:paraId="00000382">
      <w:pPr>
        <w:ind w:left="566" w:hanging="566"/>
        <w:rPr>
          <w:b w:val="1"/>
        </w:rPr>
      </w:pPr>
      <w:r w:rsidDel="00000000" w:rsidR="00000000" w:rsidRPr="00000000">
        <w:rPr>
          <w:rtl w:val="0"/>
        </w:rPr>
      </w:r>
    </w:p>
    <w:p w:rsidR="00000000" w:rsidDel="00000000" w:rsidP="00000000" w:rsidRDefault="00000000" w:rsidRPr="00000000" w14:paraId="00000383">
      <w:pPr>
        <w:ind w:left="566" w:hanging="566"/>
        <w:rPr>
          <w:b w:val="1"/>
        </w:rPr>
      </w:pPr>
      <w:r w:rsidDel="00000000" w:rsidR="00000000" w:rsidRPr="00000000">
        <w:rPr>
          <w:b w:val="1"/>
          <w:rtl w:val="0"/>
        </w:rPr>
        <w:tab/>
        <w:tab/>
        <w:tab/>
        <w:tab/>
        <w:tab/>
        <w:tab/>
        <w:t xml:space="preserve">Figure 3.2.5.4 제어보드 및 모션 연결 </w:t>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9525</wp:posOffset>
            </wp:positionV>
            <wp:extent cx="4891088" cy="2266950"/>
            <wp:effectExtent b="0" l="0" r="0" t="0"/>
            <wp:wrapTopAndBottom distB="0" distT="0"/>
            <wp:docPr id="78"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4891088" cy="2266950"/>
                    </a:xfrm>
                    <a:prstGeom prst="rect"/>
                    <a:ln/>
                  </pic:spPr>
                </pic:pic>
              </a:graphicData>
            </a:graphic>
          </wp:anchor>
        </w:drawing>
      </w:r>
    </w:p>
    <w:p w:rsidR="00000000" w:rsidDel="00000000" w:rsidP="00000000" w:rsidRDefault="00000000" w:rsidRPr="00000000" w14:paraId="00000384">
      <w:pPr>
        <w:ind w:left="566" w:hanging="566"/>
        <w:rPr>
          <w:b w:val="1"/>
        </w:rPr>
      </w:pPr>
      <w:r w:rsidDel="00000000" w:rsidR="00000000" w:rsidRPr="00000000">
        <w:rPr>
          <w:rtl w:val="0"/>
        </w:rPr>
      </w:r>
    </w:p>
    <w:p w:rsidR="00000000" w:rsidDel="00000000" w:rsidP="00000000" w:rsidRDefault="00000000" w:rsidRPr="00000000" w14:paraId="00000385">
      <w:pPr>
        <w:ind w:left="1286" w:hanging="566"/>
        <w:rPr>
          <w:b w:val="1"/>
        </w:rPr>
      </w:pPr>
      <w:r w:rsidDel="00000000" w:rsidR="00000000" w:rsidRPr="00000000">
        <w:rPr>
          <w:b w:val="1"/>
          <w:rtl w:val="0"/>
        </w:rPr>
        <w:t xml:space="preserve">3.2.5.5</w:t>
      </w:r>
    </w:p>
    <w:p w:rsidR="00000000" w:rsidDel="00000000" w:rsidP="00000000" w:rsidRDefault="00000000" w:rsidRPr="00000000" w14:paraId="00000386">
      <w:pPr>
        <w:ind w:left="566" w:hanging="566"/>
        <w:rPr>
          <w:b w:val="1"/>
        </w:rPr>
      </w:pPr>
      <w:r w:rsidDel="00000000" w:rsidR="00000000" w:rsidRPr="00000000">
        <w:rPr>
          <w:rtl w:val="0"/>
        </w:rPr>
      </w:r>
    </w:p>
    <w:p w:rsidR="00000000" w:rsidDel="00000000" w:rsidP="00000000" w:rsidRDefault="00000000" w:rsidRPr="00000000" w14:paraId="00000387">
      <w:pPr>
        <w:ind w:left="1286" w:hanging="566"/>
        <w:rPr>
          <w:rFonts w:ascii="Arial" w:cs="Arial" w:eastAsia="Arial" w:hAnsi="Arial"/>
        </w:rPr>
      </w:pPr>
      <w:sdt>
        <w:sdtPr>
          <w:tag w:val="goog_rdk_143"/>
        </w:sdtPr>
        <w:sdtContent>
          <w:r w:rsidDel="00000000" w:rsidR="00000000" w:rsidRPr="00000000">
            <w:rPr>
              <w:rFonts w:ascii="Arial Unicode MS" w:cs="Arial Unicode MS" w:eastAsia="Arial Unicode MS" w:hAnsi="Arial Unicode MS"/>
              <w:rtl w:val="0"/>
            </w:rPr>
            <w:t xml:space="preserve">음성 인식 모듈과의 중간 연결 코드 생성 </w:t>
          </w:r>
        </w:sdtContent>
      </w:sdt>
    </w:p>
    <w:p w:rsidR="00000000" w:rsidDel="00000000" w:rsidP="00000000" w:rsidRDefault="00000000" w:rsidRPr="00000000" w14:paraId="00000388">
      <w:pPr>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389">
      <w:pPr>
        <w:ind w:left="720" w:firstLine="0"/>
        <w:jc w:val="left"/>
        <w:rPr>
          <w:rFonts w:ascii="Arial" w:cs="Arial" w:eastAsia="Arial" w:hAnsi="Arial"/>
        </w:rPr>
      </w:pPr>
      <w:sdt>
        <w:sdtPr>
          <w:tag w:val="goog_rdk_144"/>
        </w:sdtPr>
        <w:sdtContent>
          <w:r w:rsidDel="00000000" w:rsidR="00000000" w:rsidRPr="00000000">
            <w:rPr>
              <w:rFonts w:ascii="Arial Unicode MS" w:cs="Arial Unicode MS" w:eastAsia="Arial Unicode MS" w:hAnsi="Arial Unicode MS"/>
              <w:rtl w:val="0"/>
            </w:rPr>
            <w:t xml:space="preserve">앞서 3.2.1.6 과 3.2.3.1 부분에서 Python 음성 인식 모듈에서 사용자의 발언 내용 중 해당 되는 키워드가 있으면 그와 매칭되는 로봇 모션을 호출한다고 설명했다. </w:t>
          </w:r>
        </w:sdtContent>
      </w:sdt>
    </w:p>
    <w:p w:rsidR="00000000" w:rsidDel="00000000" w:rsidP="00000000" w:rsidRDefault="00000000" w:rsidRPr="00000000" w14:paraId="0000038A">
      <w:pPr>
        <w:ind w:left="1286" w:hanging="566"/>
        <w:rPr>
          <w:rFonts w:ascii="Arial" w:cs="Arial" w:eastAsia="Arial" w:hAnsi="Arial"/>
        </w:rPr>
      </w:pPr>
      <w:sdt>
        <w:sdtPr>
          <w:tag w:val="goog_rdk_145"/>
        </w:sdtPr>
        <w:sdtContent>
          <w:r w:rsidDel="00000000" w:rsidR="00000000" w:rsidRPr="00000000">
            <w:rPr>
              <w:rFonts w:ascii="Arial Unicode MS" w:cs="Arial Unicode MS" w:eastAsia="Arial Unicode MS" w:hAnsi="Arial Unicode MS"/>
              <w:rtl w:val="0"/>
            </w:rPr>
            <w:t xml:space="preserve">이 부분은 Face controller를 통해 전달 받는 데이터를 기준으로 </w:t>
          </w:r>
        </w:sdtContent>
      </w:sdt>
    </w:p>
    <w:p w:rsidR="00000000" w:rsidDel="00000000" w:rsidP="00000000" w:rsidRDefault="00000000" w:rsidRPr="00000000" w14:paraId="0000038B">
      <w:pPr>
        <w:ind w:left="720" w:firstLine="0"/>
        <w:rPr>
          <w:rFonts w:ascii="Arial" w:cs="Arial" w:eastAsia="Arial" w:hAnsi="Arial"/>
        </w:rPr>
      </w:pPr>
      <w:sdt>
        <w:sdtPr>
          <w:tag w:val="goog_rdk_146"/>
        </w:sdtPr>
        <w:sdtContent>
          <w:r w:rsidDel="00000000" w:rsidR="00000000" w:rsidRPr="00000000">
            <w:rPr>
              <w:rFonts w:ascii="Arial Unicode MS" w:cs="Arial Unicode MS" w:eastAsia="Arial Unicode MS" w:hAnsi="Arial Unicode MS"/>
              <w:rtl w:val="0"/>
            </w:rPr>
            <w:t xml:space="preserve">매칭된 로봇 모션을 호출하는 코드이다. 새로 무선 데이터가 제어 보드에 도착하게 되면, 해당 데이터에서 TxData의 value값을 확인하고, 그에 매칭된 로봇 모션을 호출해주는 단순한 구조이다. </w:t>
          </w:r>
        </w:sdtContent>
      </w:sdt>
    </w:p>
    <w:p w:rsidR="00000000" w:rsidDel="00000000" w:rsidP="00000000" w:rsidRDefault="00000000" w:rsidRPr="00000000" w14:paraId="0000038C">
      <w:pPr>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38D">
      <w:pPr>
        <w:ind w:left="566" w:hanging="566"/>
        <w:jc w:val="cente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0" distT="0" distL="0" distR="0">
            <wp:extent cx="2827774" cy="1991677"/>
            <wp:effectExtent b="0" l="0" r="0" t="0"/>
            <wp:docPr id="4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2827774" cy="1991677"/>
                    </a:xfrm>
                    <a:prstGeom prst="rect"/>
                    <a:ln/>
                  </pic:spPr>
                </pic:pic>
              </a:graphicData>
            </a:graphic>
          </wp:inline>
        </w:drawing>
      </w:r>
      <w:r w:rsidDel="00000000" w:rsidR="00000000" w:rsidRPr="00000000">
        <w:rPr>
          <w:rFonts w:ascii="Arial" w:cs="Arial" w:eastAsia="Arial" w:hAnsi="Arial"/>
          <w:rtl w:val="0"/>
        </w:rPr>
        <w:tab/>
      </w:r>
    </w:p>
    <w:p w:rsidR="00000000" w:rsidDel="00000000" w:rsidP="00000000" w:rsidRDefault="00000000" w:rsidRPr="00000000" w14:paraId="0000038E">
      <w:pPr>
        <w:ind w:left="566" w:hanging="566"/>
        <w:jc w:val="center"/>
        <w:rPr>
          <w:rFonts w:ascii="Arial" w:cs="Arial" w:eastAsia="Arial" w:hAnsi="Arial"/>
        </w:rPr>
      </w:pPr>
      <w:sdt>
        <w:sdtPr>
          <w:tag w:val="goog_rdk_147"/>
        </w:sdtPr>
        <w:sdtContent>
          <w:r w:rsidDel="00000000" w:rsidR="00000000" w:rsidRPr="00000000">
            <w:rPr>
              <w:rFonts w:ascii="Arial Unicode MS" w:cs="Arial Unicode MS" w:eastAsia="Arial Unicode MS" w:hAnsi="Arial Unicode MS"/>
              <w:rtl w:val="0"/>
            </w:rPr>
            <w:t xml:space="preserve">Figure 3.2.5.5 모션 호출 코드 </w:t>
          </w:r>
        </w:sdtContent>
      </w:sdt>
    </w:p>
    <w:p w:rsidR="00000000" w:rsidDel="00000000" w:rsidP="00000000" w:rsidRDefault="00000000" w:rsidRPr="00000000" w14:paraId="0000038F">
      <w:pPr>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390">
      <w:pPr>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391">
      <w:pPr>
        <w:ind w:left="1286" w:hanging="566"/>
        <w:rPr>
          <w:b w:val="1"/>
        </w:rPr>
      </w:pPr>
      <w:r w:rsidDel="00000000" w:rsidR="00000000" w:rsidRPr="00000000">
        <w:rPr>
          <w:b w:val="1"/>
          <w:rtl w:val="0"/>
        </w:rPr>
        <w:t xml:space="preserve">3.2.5.6</w:t>
      </w:r>
    </w:p>
    <w:p w:rsidR="00000000" w:rsidDel="00000000" w:rsidP="00000000" w:rsidRDefault="00000000" w:rsidRPr="00000000" w14:paraId="00000392">
      <w:pPr>
        <w:ind w:left="566" w:hanging="566"/>
        <w:rPr>
          <w:b w:val="1"/>
        </w:rPr>
      </w:pPr>
      <w:r w:rsidDel="00000000" w:rsidR="00000000" w:rsidRPr="00000000">
        <w:rPr>
          <w:rtl w:val="0"/>
        </w:rPr>
      </w:r>
    </w:p>
    <w:p w:rsidR="00000000" w:rsidDel="00000000" w:rsidP="00000000" w:rsidRDefault="00000000" w:rsidRPr="00000000" w14:paraId="00000393">
      <w:pPr>
        <w:ind w:left="1286" w:hanging="566"/>
        <w:rPr>
          <w:rFonts w:ascii="Arial" w:cs="Arial" w:eastAsia="Arial" w:hAnsi="Arial"/>
        </w:rPr>
      </w:pPr>
      <w:sdt>
        <w:sdtPr>
          <w:tag w:val="goog_rdk_148"/>
        </w:sdtPr>
        <w:sdtContent>
          <w:r w:rsidDel="00000000" w:rsidR="00000000" w:rsidRPr="00000000">
            <w:rPr>
              <w:rFonts w:ascii="Arial Unicode MS" w:cs="Arial Unicode MS" w:eastAsia="Arial Unicode MS" w:hAnsi="Arial Unicode MS"/>
              <w:rtl w:val="0"/>
            </w:rPr>
            <w:t xml:space="preserve">가상 리모컨 장치 </w:t>
          </w:r>
        </w:sdtContent>
      </w:sdt>
    </w:p>
    <w:p w:rsidR="00000000" w:rsidDel="00000000" w:rsidP="00000000" w:rsidRDefault="00000000" w:rsidRPr="00000000" w14:paraId="00000394">
      <w:pPr>
        <w:ind w:left="566" w:hanging="566"/>
        <w:rPr>
          <w:b w:val="1"/>
        </w:rPr>
      </w:pPr>
      <w:r w:rsidDel="00000000" w:rsidR="00000000" w:rsidRPr="00000000">
        <w:rPr>
          <w:rtl w:val="0"/>
        </w:rPr>
      </w:r>
    </w:p>
    <w:p w:rsidR="00000000" w:rsidDel="00000000" w:rsidP="00000000" w:rsidRDefault="00000000" w:rsidRPr="00000000" w14:paraId="00000395">
      <w:pPr>
        <w:ind w:left="720" w:firstLine="0"/>
        <w:rPr>
          <w:rFonts w:ascii="Arial" w:cs="Arial" w:eastAsia="Arial" w:hAnsi="Arial"/>
        </w:rPr>
      </w:pPr>
      <w:sdt>
        <w:sdtPr>
          <w:tag w:val="goog_rdk_149"/>
        </w:sdtPr>
        <w:sdtContent>
          <w:r w:rsidDel="00000000" w:rsidR="00000000" w:rsidRPr="00000000">
            <w:rPr>
              <w:rFonts w:ascii="Arial Unicode MS" w:cs="Arial Unicode MS" w:eastAsia="Arial Unicode MS" w:hAnsi="Arial Unicode MS"/>
              <w:rtl w:val="0"/>
            </w:rPr>
            <w:t xml:space="preserve">매칭호출된 로봇 코드를 확인 할 수 있는 가상 리모컨이다. 로봇을 제어모드로 설정하고, 데이터가 들어올 때 해당되는 모션이 제대로 호출되는지 확인하기 위한 부분이다. Task program start라는 메세지가 출력이 되면 정상적으로 가상 리모컨 환경이 세팅 된 것을 의미하며, 가상 리모컨 상에서 번호는 다르게 매칭 되어 있기 때문에 1에 해당되는 모션을 취하기 위해서는 R을 눌러주면 된다. </w:t>
          </w:r>
        </w:sdtContent>
      </w:sdt>
    </w:p>
    <w:p w:rsidR="00000000" w:rsidDel="00000000" w:rsidP="00000000" w:rsidRDefault="00000000" w:rsidRPr="00000000" w14:paraId="00000396">
      <w:pPr>
        <w:ind w:left="566" w:hanging="566"/>
        <w:rPr>
          <w:b w:val="1"/>
        </w:rPr>
      </w:pPr>
      <w:r w:rsidDel="00000000" w:rsidR="00000000" w:rsidRPr="00000000">
        <w:rPr>
          <w:rtl w:val="0"/>
        </w:rPr>
      </w:r>
    </w:p>
    <w:p w:rsidR="00000000" w:rsidDel="00000000" w:rsidP="00000000" w:rsidRDefault="00000000" w:rsidRPr="00000000" w14:paraId="00000397">
      <w:pPr>
        <w:ind w:left="566" w:hanging="566"/>
        <w:rPr>
          <w:b w:val="1"/>
        </w:rPr>
      </w:pPr>
      <w:r w:rsidDel="00000000" w:rsidR="00000000" w:rsidRPr="00000000">
        <w:rPr>
          <w:b w:val="1"/>
          <w:rtl w:val="0"/>
        </w:rPr>
        <w:tab/>
        <w:tab/>
        <w:tab/>
        <w:tab/>
        <w:tab/>
        <w:tab/>
        <w:t xml:space="preserve">Figure 3.2.5.6 가상 리모컨 </w:t>
      </w:r>
      <w:r w:rsidDel="00000000" w:rsidR="00000000" w:rsidRPr="00000000">
        <w:drawing>
          <wp:anchor allowOverlap="1" behindDoc="0" distB="0" distT="0" distL="0" distR="0" hidden="0" layoutInCell="1" locked="0" relativeHeight="0" simplePos="0">
            <wp:simplePos x="0" y="0"/>
            <wp:positionH relativeFrom="column">
              <wp:posOffset>781050</wp:posOffset>
            </wp:positionH>
            <wp:positionV relativeFrom="paragraph">
              <wp:posOffset>9525</wp:posOffset>
            </wp:positionV>
            <wp:extent cx="4414838" cy="1972743"/>
            <wp:effectExtent b="0" l="0" r="0" t="0"/>
            <wp:wrapTopAndBottom distB="0" distT="0"/>
            <wp:docPr id="2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414838" cy="1972743"/>
                    </a:xfrm>
                    <a:prstGeom prst="rect"/>
                    <a:ln/>
                  </pic:spPr>
                </pic:pic>
              </a:graphicData>
            </a:graphic>
          </wp:anchor>
        </w:drawing>
      </w:r>
    </w:p>
    <w:p w:rsidR="00000000" w:rsidDel="00000000" w:rsidP="00000000" w:rsidRDefault="00000000" w:rsidRPr="00000000" w14:paraId="00000398">
      <w:pPr>
        <w:ind w:left="566" w:hanging="566"/>
        <w:rPr/>
      </w:pPr>
      <w:r w:rsidDel="00000000" w:rsidR="00000000" w:rsidRPr="00000000">
        <w:rPr>
          <w:rtl w:val="0"/>
        </w:rPr>
      </w:r>
    </w:p>
    <w:p w:rsidR="00000000" w:rsidDel="00000000" w:rsidP="00000000" w:rsidRDefault="00000000" w:rsidRPr="00000000" w14:paraId="00000399">
      <w:pPr>
        <w:ind w:left="1286" w:hanging="566"/>
        <w:rPr/>
      </w:pPr>
      <w:r w:rsidDel="00000000" w:rsidR="00000000" w:rsidRPr="00000000">
        <w:rPr>
          <w:rtl w:val="0"/>
        </w:rPr>
        <w:t xml:space="preserve">3.2.6</w:t>
      </w:r>
    </w:p>
    <w:p w:rsidR="00000000" w:rsidDel="00000000" w:rsidP="00000000" w:rsidRDefault="00000000" w:rsidRPr="00000000" w14:paraId="0000039A">
      <w:pPr>
        <w:ind w:left="1286" w:hanging="566"/>
        <w:rPr/>
      </w:pPr>
      <w:r w:rsidDel="00000000" w:rsidR="00000000" w:rsidRPr="00000000">
        <w:rPr>
          <w:rtl w:val="0"/>
        </w:rPr>
        <w:t xml:space="preserve">음성 인식과 얼굴 인식 및 Unity와 로봇 모터간의 통신 수립</w:t>
      </w:r>
    </w:p>
    <w:p w:rsidR="00000000" w:rsidDel="00000000" w:rsidP="00000000" w:rsidRDefault="00000000" w:rsidRPr="00000000" w14:paraId="0000039B">
      <w:pPr>
        <w:ind w:left="566" w:hanging="566"/>
        <w:rPr/>
      </w:pPr>
      <w:r w:rsidDel="00000000" w:rsidR="00000000" w:rsidRPr="00000000">
        <w:rPr>
          <w:rtl w:val="0"/>
        </w:rPr>
      </w:r>
    </w:p>
    <w:p w:rsidR="00000000" w:rsidDel="00000000" w:rsidP="00000000" w:rsidRDefault="00000000" w:rsidRPr="00000000" w14:paraId="0000039C">
      <w:pPr>
        <w:ind w:left="1286" w:hanging="566"/>
        <w:rPr/>
      </w:pPr>
      <w:r w:rsidDel="00000000" w:rsidR="00000000" w:rsidRPr="00000000">
        <w:rPr>
          <w:rtl w:val="0"/>
        </w:rPr>
        <w:t xml:space="preserve">3.2.6.1</w:t>
      </w:r>
    </w:p>
    <w:p w:rsidR="00000000" w:rsidDel="00000000" w:rsidP="00000000" w:rsidRDefault="00000000" w:rsidRPr="00000000" w14:paraId="0000039D">
      <w:pPr>
        <w:ind w:left="1286" w:hanging="566"/>
        <w:rPr/>
      </w:pPr>
      <w:r w:rsidDel="00000000" w:rsidR="00000000" w:rsidRPr="00000000">
        <w:rPr>
          <w:rtl w:val="0"/>
        </w:rPr>
        <w:t xml:space="preserve">Python - Affectiva 간의 Socket 통신</w:t>
      </w:r>
    </w:p>
    <w:p w:rsidR="00000000" w:rsidDel="00000000" w:rsidP="00000000" w:rsidRDefault="00000000" w:rsidRPr="00000000" w14:paraId="0000039E">
      <w:pPr>
        <w:ind w:left="0" w:firstLine="0"/>
        <w:jc w:val="left"/>
        <w:rPr/>
      </w:pPr>
      <w:r w:rsidDel="00000000" w:rsidR="00000000" w:rsidRPr="00000000">
        <w:rPr>
          <w:rtl w:val="0"/>
        </w:rPr>
      </w:r>
    </w:p>
    <w:p w:rsidR="00000000" w:rsidDel="00000000" w:rsidP="00000000" w:rsidRDefault="00000000" w:rsidRPr="00000000" w14:paraId="0000039F">
      <w:pPr>
        <w:ind w:left="720" w:firstLine="0"/>
        <w:jc w:val="left"/>
        <w:rPr/>
      </w:pPr>
      <w:r w:rsidDel="00000000" w:rsidR="00000000" w:rsidRPr="00000000">
        <w:rPr>
          <w:rtl w:val="0"/>
        </w:rPr>
        <w:t xml:space="preserve">먼저 음성 분석을 수행하여 결과를 전송하는 Client의 역할을 수행하는 Python 측과 결과를 수신받는 Server의 역할을 수행하는 Affectiva 측의 연결 통로를 먼저 생성한다. 이때 Server는 Listen 상태로 두어 Python 측에서 전송하는 데이터를 계속 받을 수 있도록 한다.</w:t>
      </w:r>
    </w:p>
    <w:p w:rsidR="00000000" w:rsidDel="00000000" w:rsidP="00000000" w:rsidRDefault="00000000" w:rsidRPr="00000000" w14:paraId="000003A0">
      <w:pPr>
        <w:ind w:left="0" w:firstLine="0"/>
        <w:jc w:val="left"/>
        <w:rPr/>
      </w:pPr>
      <w:r w:rsidDel="00000000" w:rsidR="00000000" w:rsidRPr="00000000">
        <w:rPr>
          <w:rtl w:val="0"/>
        </w:rPr>
      </w:r>
    </w:p>
    <w:p w:rsidR="00000000" w:rsidDel="00000000" w:rsidP="00000000" w:rsidRDefault="00000000" w:rsidRPr="00000000" w14:paraId="000003A1">
      <w:pPr>
        <w:ind w:left="566" w:hanging="566"/>
        <w:jc w:val="center"/>
        <w:rPr/>
      </w:pPr>
      <w:r w:rsidDel="00000000" w:rsidR="00000000" w:rsidRPr="00000000">
        <w:rPr/>
        <w:drawing>
          <wp:inline distB="114300" distT="114300" distL="114300" distR="114300">
            <wp:extent cx="2505075" cy="815435"/>
            <wp:effectExtent b="0" l="0" r="0" t="0"/>
            <wp:docPr id="2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505075" cy="815435"/>
                    </a:xfrm>
                    <a:prstGeom prst="rect"/>
                    <a:ln/>
                  </pic:spPr>
                </pic:pic>
              </a:graphicData>
            </a:graphic>
          </wp:inline>
        </w:drawing>
      </w:r>
      <w:r w:rsidDel="00000000" w:rsidR="00000000" w:rsidRPr="00000000">
        <w:rPr/>
        <w:drawing>
          <wp:inline distB="114300" distT="114300" distL="114300" distR="114300">
            <wp:extent cx="2970812" cy="541973"/>
            <wp:effectExtent b="0" l="0" r="0" t="0"/>
            <wp:docPr id="30"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970812" cy="54197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3.2.6.1.1] Python Client &amp; Affectiva(C#) Server Socket Connection</w:t>
      </w:r>
    </w:p>
    <w:p w:rsidR="00000000" w:rsidDel="00000000" w:rsidP="00000000" w:rsidRDefault="00000000" w:rsidRPr="00000000" w14:paraId="000003A3">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A4">
      <w:pPr>
        <w:widowControl w:val="1"/>
        <w:ind w:left="720" w:firstLine="0"/>
        <w:jc w:val="left"/>
        <w:rPr>
          <w:rFonts w:ascii="Arial" w:cs="Arial" w:eastAsia="Arial" w:hAnsi="Arial"/>
        </w:rPr>
      </w:pPr>
      <w:sdt>
        <w:sdtPr>
          <w:tag w:val="goog_rdk_150"/>
        </w:sdtPr>
        <w:sdtContent>
          <w:r w:rsidDel="00000000" w:rsidR="00000000" w:rsidRPr="00000000">
            <w:rPr>
              <w:rFonts w:ascii="Arial Unicode MS" w:cs="Arial Unicode MS" w:eastAsia="Arial Unicode MS" w:hAnsi="Arial Unicode MS"/>
              <w:rtl w:val="0"/>
            </w:rPr>
            <w:t xml:space="preserve">위와 같이 연결 통로를 생성하였다면 Python측에서 보내고자 하는 데이터(음성 감정 분석 결과 label 문자들과 로봇의 발화 질문 label 문자들; ex)good, bad, sympathy_one, sympathy_two, greeting, one, two, ...)들의 길이를 big 엔디언 형식으로 전송하고 데이터를 전송한다.</w:t>
          </w:r>
        </w:sdtContent>
      </w:sdt>
    </w:p>
    <w:p w:rsidR="00000000" w:rsidDel="00000000" w:rsidP="00000000" w:rsidRDefault="00000000" w:rsidRPr="00000000" w14:paraId="000003A5">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A6">
      <w:pPr>
        <w:widowControl w:val="1"/>
        <w:ind w:left="720" w:firstLine="0"/>
        <w:jc w:val="left"/>
        <w:rPr>
          <w:rFonts w:ascii="Arial" w:cs="Arial" w:eastAsia="Arial" w:hAnsi="Arial"/>
        </w:rPr>
      </w:pPr>
      <w:sdt>
        <w:sdtPr>
          <w:tag w:val="goog_rdk_151"/>
        </w:sdtPr>
        <w:sdtContent>
          <w:r w:rsidDel="00000000" w:rsidR="00000000" w:rsidRPr="00000000">
            <w:rPr>
              <w:rFonts w:ascii="Arial Unicode MS" w:cs="Arial Unicode MS" w:eastAsia="Arial Unicode MS" w:hAnsi="Arial Unicode MS"/>
              <w:rtl w:val="0"/>
            </w:rPr>
            <w:t xml:space="preserve">Python에서 전송된 데이터를 Affectiva(C#)에서 byte array 타입으로 수신한 후, UTF8로 인코딩하여 원래 전송 데이터인 문자형으로 인식될 수 있도록 한다. 데이터에 따라 integer값을 매칭하여 추후 Face Controller 파트에서 데이터의 활용이 효율적으로 사용될 수 있도록 한다.</w:t>
          </w:r>
        </w:sdtContent>
      </w:sdt>
    </w:p>
    <w:p w:rsidR="00000000" w:rsidDel="00000000" w:rsidP="00000000" w:rsidRDefault="00000000" w:rsidRPr="00000000" w14:paraId="000003A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A8">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38500" cy="1367790"/>
            <wp:effectExtent b="0" l="0" r="0" t="0"/>
            <wp:docPr id="49" name="image47.png"/>
            <a:graphic>
              <a:graphicData uri="http://schemas.openxmlformats.org/drawingml/2006/picture">
                <pic:pic>
                  <pic:nvPicPr>
                    <pic:cNvPr id="0" name="image47.png"/>
                    <pic:cNvPicPr preferRelativeResize="0"/>
                  </pic:nvPicPr>
                  <pic:blipFill>
                    <a:blip r:embed="rId48"/>
                    <a:srcRect b="31619" l="0" r="0" t="0"/>
                    <a:stretch>
                      <a:fillRect/>
                    </a:stretch>
                  </pic:blipFill>
                  <pic:spPr>
                    <a:xfrm>
                      <a:off x="0" y="0"/>
                      <a:ext cx="3238500" cy="136779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3.2.6.1.2] Receive data &amp; Matching to the integer value</w:t>
      </w:r>
    </w:p>
    <w:p w:rsidR="00000000" w:rsidDel="00000000" w:rsidP="00000000" w:rsidRDefault="00000000" w:rsidRPr="00000000" w14:paraId="000003AA">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AB">
      <w:pPr>
        <w:widowControl w:val="1"/>
        <w:ind w:left="720" w:firstLine="0"/>
        <w:jc w:val="left"/>
        <w:rPr>
          <w:rFonts w:ascii="Arial" w:cs="Arial" w:eastAsia="Arial" w:hAnsi="Arial"/>
        </w:rPr>
      </w:pPr>
      <w:sdt>
        <w:sdtPr>
          <w:tag w:val="goog_rdk_152"/>
        </w:sdtPr>
        <w:sdtContent>
          <w:r w:rsidDel="00000000" w:rsidR="00000000" w:rsidRPr="00000000">
            <w:rPr>
              <w:rFonts w:ascii="Arial Unicode MS" w:cs="Arial Unicode MS" w:eastAsia="Arial Unicode MS" w:hAnsi="Arial Unicode MS"/>
              <w:rtl w:val="0"/>
            </w:rPr>
            <w:t xml:space="preserve">수신된 데이터에 따라 매칭된 integer값들은 pythonLabelNum()과 pythonLabelNum4Face()를 통해 Affectiva내의 main cs파일(ProcessVideo.cs)로 참조됨을 확인할 수 있다. 이렇게 전송받은 데이터는 추후 Affectiva와 Face Controller간의 데이터 통신에서 전송되게 된다.</w:t>
          </w:r>
        </w:sdtContent>
      </w:sdt>
    </w:p>
    <w:p w:rsidR="00000000" w:rsidDel="00000000" w:rsidP="00000000" w:rsidRDefault="00000000" w:rsidRPr="00000000" w14:paraId="000003AC">
      <w:pPr>
        <w:widowControl w:val="1"/>
        <w:ind w:left="72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AD">
      <w:pPr>
        <w:widowControl w:val="1"/>
        <w:ind w:left="72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89324" cy="534352"/>
            <wp:effectExtent b="0" l="0" r="0" t="0"/>
            <wp:docPr id="63" name="image57.png"/>
            <a:graphic>
              <a:graphicData uri="http://schemas.openxmlformats.org/drawingml/2006/picture">
                <pic:pic>
                  <pic:nvPicPr>
                    <pic:cNvPr id="0" name="image57.png"/>
                    <pic:cNvPicPr preferRelativeResize="0"/>
                  </pic:nvPicPr>
                  <pic:blipFill>
                    <a:blip r:embed="rId49"/>
                    <a:srcRect b="83012" l="0" r="46677" t="0"/>
                    <a:stretch>
                      <a:fillRect/>
                    </a:stretch>
                  </pic:blipFill>
                  <pic:spPr>
                    <a:xfrm>
                      <a:off x="0" y="0"/>
                      <a:ext cx="4189324" cy="534352"/>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3.2.6.1.3] Import the data(integer) by myNetwork4P.cs functions</w:t>
      </w:r>
    </w:p>
    <w:p w:rsidR="00000000" w:rsidDel="00000000" w:rsidP="00000000" w:rsidRDefault="00000000" w:rsidRPr="00000000" w14:paraId="000003AF">
      <w:pPr>
        <w:widowControl w:val="1"/>
        <w:ind w:left="72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B0">
      <w:pPr>
        <w:ind w:left="1286" w:hanging="566"/>
        <w:rPr/>
      </w:pPr>
      <w:r w:rsidDel="00000000" w:rsidR="00000000" w:rsidRPr="00000000">
        <w:rPr>
          <w:rtl w:val="0"/>
        </w:rPr>
        <w:t xml:space="preserve">3.2.6.2</w:t>
      </w:r>
    </w:p>
    <w:p w:rsidR="00000000" w:rsidDel="00000000" w:rsidP="00000000" w:rsidRDefault="00000000" w:rsidRPr="00000000" w14:paraId="000003B1">
      <w:pPr>
        <w:ind w:left="1286" w:hanging="566"/>
        <w:rPr/>
      </w:pPr>
      <w:r w:rsidDel="00000000" w:rsidR="00000000" w:rsidRPr="00000000">
        <w:rPr>
          <w:rtl w:val="0"/>
        </w:rPr>
        <w:t xml:space="preserve">Affectiva - Face Controller - Unity 간의 Socket 통신</w:t>
      </w:r>
    </w:p>
    <w:p w:rsidR="00000000" w:rsidDel="00000000" w:rsidP="00000000" w:rsidRDefault="00000000" w:rsidRPr="00000000" w14:paraId="000003B2">
      <w:pPr>
        <w:ind w:left="1286" w:hanging="566"/>
        <w:rPr/>
      </w:pPr>
      <w:r w:rsidDel="00000000" w:rsidR="00000000" w:rsidRPr="00000000">
        <w:rPr>
          <w:rtl w:val="0"/>
        </w:rPr>
      </w:r>
    </w:p>
    <w:p w:rsidR="00000000" w:rsidDel="00000000" w:rsidP="00000000" w:rsidRDefault="00000000" w:rsidRPr="00000000" w14:paraId="000003B3">
      <w:pPr>
        <w:ind w:left="720" w:firstLine="0"/>
        <w:jc w:val="left"/>
        <w:rPr/>
      </w:pPr>
      <w:r w:rsidDel="00000000" w:rsidR="00000000" w:rsidRPr="00000000">
        <w:rPr>
          <w:rtl w:val="0"/>
        </w:rPr>
        <w:t xml:space="preserve">먼저 1)사용자의 얼굴 분석을 수행한 결과와 이전의 음성 인식 결과를 전송하는 Client의 역할을 수행하는 Affectiva 측과 결과를 수신받는 Server의 역할을 수행하는 Face Controller 측의 연결 통로와 2)Face Controller에서 로봇의 최종 출력 결정값을 전송하는 Client의 역할을 수행하는 Face Controller와 결과를 수신받아 Unity 아바타에 적용하도록 하는 Server의 역할을 수행하는 Unity 측의 연결 통로를 먼저 생성한다. </w:t>
      </w:r>
    </w:p>
    <w:p w:rsidR="00000000" w:rsidDel="00000000" w:rsidP="00000000" w:rsidRDefault="00000000" w:rsidRPr="00000000" w14:paraId="000003B4">
      <w:pPr>
        <w:ind w:left="720" w:firstLine="0"/>
        <w:jc w:val="left"/>
        <w:rPr/>
      </w:pPr>
      <w:r w:rsidDel="00000000" w:rsidR="00000000" w:rsidRPr="00000000">
        <w:rPr>
          <w:rtl w:val="0"/>
        </w:rPr>
        <w:t xml:space="preserve">이때 Server는 Listen 상태로 두어 Affectiva 측에서 전송하는 데이터를 계속 받을 수 있도록 한다.</w:t>
      </w:r>
    </w:p>
    <w:p w:rsidR="00000000" w:rsidDel="00000000" w:rsidP="00000000" w:rsidRDefault="00000000" w:rsidRPr="00000000" w14:paraId="000003B5">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6">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18910" cy="686752"/>
            <wp:effectExtent b="0" l="0" r="0" t="0"/>
            <wp:docPr id="42"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318910" cy="68675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71925" cy="724549"/>
            <wp:effectExtent b="0" l="0" r="0" t="0"/>
            <wp:docPr id="28"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3971925" cy="72454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381375" cy="843101"/>
            <wp:effectExtent b="0" l="0" r="0" t="0"/>
            <wp:docPr id="37"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3381375" cy="843101"/>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3.2.6.2.1] Socket Connection Establishment by checkBox checking</w:t>
      </w:r>
    </w:p>
    <w:p w:rsidR="00000000" w:rsidDel="00000000" w:rsidP="00000000" w:rsidRDefault="00000000" w:rsidRPr="00000000" w14:paraId="000003B9">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BA">
      <w:pPr>
        <w:widowControl w:val="1"/>
        <w:ind w:left="720" w:firstLine="0"/>
        <w:jc w:val="left"/>
        <w:rPr>
          <w:rFonts w:ascii="Arial" w:cs="Arial" w:eastAsia="Arial" w:hAnsi="Arial"/>
        </w:rPr>
      </w:pPr>
      <w:sdt>
        <w:sdtPr>
          <w:tag w:val="goog_rdk_153"/>
        </w:sdtPr>
        <w:sdtContent>
          <w:r w:rsidDel="00000000" w:rsidR="00000000" w:rsidRPr="00000000">
            <w:rPr>
              <w:rFonts w:ascii="Arial Unicode MS" w:cs="Arial Unicode MS" w:eastAsia="Arial Unicode MS" w:hAnsi="Arial Unicode MS"/>
              <w:rtl w:val="0"/>
            </w:rPr>
            <w:t xml:space="preserve">데이터를 전송하기 전, Server와 Client의 연결이 먼저 수립되어야 하는데 Unity와 Face Controller의 연결이 먼저 수립된 후, Face Controller와 Affectiva의 연결이 수립되는 형태로 Socket 통신이 이루어져야 한다. </w:t>
          </w:r>
        </w:sdtContent>
      </w:sdt>
    </w:p>
    <w:p w:rsidR="00000000" w:rsidDel="00000000" w:rsidP="00000000" w:rsidRDefault="00000000" w:rsidRPr="00000000" w14:paraId="000003BB">
      <w:pPr>
        <w:widowControl w:val="1"/>
        <w:ind w:left="720" w:firstLine="0"/>
        <w:jc w:val="left"/>
        <w:rPr>
          <w:rFonts w:ascii="Arial" w:cs="Arial" w:eastAsia="Arial" w:hAnsi="Arial"/>
        </w:rPr>
      </w:pPr>
      <w:sdt>
        <w:sdtPr>
          <w:tag w:val="goog_rdk_154"/>
        </w:sdtPr>
        <w:sdtContent>
          <w:r w:rsidDel="00000000" w:rsidR="00000000" w:rsidRPr="00000000">
            <w:rPr>
              <w:rFonts w:ascii="Arial Unicode MS" w:cs="Arial Unicode MS" w:eastAsia="Arial Unicode MS" w:hAnsi="Arial Unicode MS"/>
              <w:rtl w:val="0"/>
            </w:rPr>
            <w:t xml:space="preserve">이때, Server인 Unity는 실행 프로그램의 버튼 클릭으로, Server인 Face Controller는 실행 창의 체크박스의 체크로 각 Client의 연결 요청을 수락하는 방식으로 연결을 수립한다.</w:t>
          </w:r>
        </w:sdtContent>
      </w:sdt>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720" w:firstLine="0"/>
        <w:jc w:val="left"/>
        <w:rPr/>
      </w:pPr>
      <w:r w:rsidDel="00000000" w:rsidR="00000000" w:rsidRPr="00000000">
        <w:rPr>
          <w:rtl w:val="0"/>
        </w:rPr>
        <w:t xml:space="preserve">Server의 역할을 수행하는 파트(Affectiva, Face Controller)는 전송하고자 하는 데이터들을 byte array형 변수에 복사하는 방식으로 저장하여 이를 전송한다. </w:t>
      </w:r>
    </w:p>
    <w:p w:rsidR="00000000" w:rsidDel="00000000" w:rsidP="00000000" w:rsidRDefault="00000000" w:rsidRPr="00000000" w14:paraId="000003BE">
      <w:pPr>
        <w:ind w:left="720" w:firstLine="0"/>
        <w:jc w:val="left"/>
        <w:rPr/>
      </w:pPr>
      <w:r w:rsidDel="00000000" w:rsidR="00000000" w:rsidRPr="00000000">
        <w:rPr>
          <w:rtl w:val="0"/>
        </w:rPr>
        <w:t xml:space="preserve">아래는 Affectiva측에서 Face Controller로 데이터들을 전송하는 코드의 사진이다. </w:t>
      </w:r>
    </w:p>
    <w:p w:rsidR="00000000" w:rsidDel="00000000" w:rsidP="00000000" w:rsidRDefault="00000000" w:rsidRPr="00000000" w14:paraId="000003BF">
      <w:pPr>
        <w:ind w:left="720" w:firstLine="0"/>
        <w:jc w:val="left"/>
        <w:rPr/>
      </w:pPr>
      <w:r w:rsidDel="00000000" w:rsidR="00000000" w:rsidRPr="00000000">
        <w:rPr>
          <w:rtl w:val="0"/>
        </w:rPr>
        <w:t xml:space="preserve">이때, 데이터를 변수에 복사하기 전, struct형 데이터들을 byte array로 전환해주는 작업이 필요하다. Socket 통신은 데이터를 byte array형 타입으로 전송하기 때문이다.</w:t>
      </w:r>
    </w:p>
    <w:p w:rsidR="00000000" w:rsidDel="00000000" w:rsidP="00000000" w:rsidRDefault="00000000" w:rsidRPr="00000000" w14:paraId="000003C0">
      <w:pPr>
        <w:ind w:left="720" w:firstLine="0"/>
        <w:jc w:val="left"/>
        <w:rPr/>
      </w:pPr>
      <w:r w:rsidDel="00000000" w:rsidR="00000000" w:rsidRPr="00000000">
        <w:rPr>
          <w:rtl w:val="0"/>
        </w:rPr>
      </w:r>
    </w:p>
    <w:p w:rsidR="00000000" w:rsidDel="00000000" w:rsidP="00000000" w:rsidRDefault="00000000" w:rsidRPr="00000000" w14:paraId="000003C1">
      <w:pPr>
        <w:ind w:left="566" w:hanging="566"/>
        <w:jc w:val="center"/>
        <w:rPr>
          <w:rFonts w:ascii="Arial" w:cs="Arial" w:eastAsia="Arial" w:hAnsi="Arial"/>
        </w:rPr>
      </w:pPr>
      <w:r w:rsidDel="00000000" w:rsidR="00000000" w:rsidRPr="00000000">
        <w:rPr>
          <w:rFonts w:ascii="Arial" w:cs="Arial" w:eastAsia="Arial" w:hAnsi="Arial"/>
          <w:rtl w:val="0"/>
        </w:rPr>
        <w:tab/>
        <w:tab/>
      </w:r>
      <w:r w:rsidDel="00000000" w:rsidR="00000000" w:rsidRPr="00000000">
        <w:rPr>
          <w:rFonts w:ascii="Arial" w:cs="Arial" w:eastAsia="Arial" w:hAnsi="Arial"/>
        </w:rPr>
        <w:drawing>
          <wp:inline distB="114300" distT="114300" distL="114300" distR="114300">
            <wp:extent cx="5287597" cy="1439227"/>
            <wp:effectExtent b="0" l="0" r="0" t="0"/>
            <wp:docPr id="61" name="image55.png"/>
            <a:graphic>
              <a:graphicData uri="http://schemas.openxmlformats.org/drawingml/2006/picture">
                <pic:pic>
                  <pic:nvPicPr>
                    <pic:cNvPr id="0" name="image55.png"/>
                    <pic:cNvPicPr preferRelativeResize="0"/>
                  </pic:nvPicPr>
                  <pic:blipFill>
                    <a:blip r:embed="rId53"/>
                    <a:srcRect b="0" l="0" r="0" t="31213"/>
                    <a:stretch>
                      <a:fillRect/>
                    </a:stretch>
                  </pic:blipFill>
                  <pic:spPr>
                    <a:xfrm>
                      <a:off x="0" y="0"/>
                      <a:ext cx="5287597" cy="143922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3.2.6.2.2] Send data by byte array type variable</w:t>
      </w:r>
    </w:p>
    <w:p w:rsidR="00000000" w:rsidDel="00000000" w:rsidP="00000000" w:rsidRDefault="00000000" w:rsidRPr="00000000" w14:paraId="000003C3">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C4">
      <w:pPr>
        <w:widowControl w:val="1"/>
        <w:ind w:left="720" w:firstLine="0"/>
        <w:jc w:val="left"/>
        <w:rPr>
          <w:rFonts w:ascii="Arial" w:cs="Arial" w:eastAsia="Arial" w:hAnsi="Arial"/>
        </w:rPr>
      </w:pPr>
      <w:sdt>
        <w:sdtPr>
          <w:tag w:val="goog_rdk_155"/>
        </w:sdtPr>
        <w:sdtContent>
          <w:r w:rsidDel="00000000" w:rsidR="00000000" w:rsidRPr="00000000">
            <w:rPr>
              <w:rFonts w:ascii="Arial Unicode MS" w:cs="Arial Unicode MS" w:eastAsia="Arial Unicode MS" w:hAnsi="Arial Unicode MS"/>
              <w:rtl w:val="0"/>
            </w:rPr>
            <w:t xml:space="preserve">전송하고자 하는 byte array형의 데이터들을 input으로 받은 SendData function은 먼저 Client(Face Controller, Unity)의 연결이 수립되어있는지를 확인하고 연결이 된 상태에서 BinaryWriter (bsw.write())를 사용하여 buffer data를 전송한다.</w:t>
          </w:r>
        </w:sdtContent>
      </w:sdt>
    </w:p>
    <w:p w:rsidR="00000000" w:rsidDel="00000000" w:rsidP="00000000" w:rsidRDefault="00000000" w:rsidRPr="00000000" w14:paraId="000003C5">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6">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16092" cy="1934527"/>
            <wp:effectExtent b="0" l="0" r="0" t="0"/>
            <wp:docPr id="6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3416092" cy="1934527"/>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3.2.6.2.3] Send data by bsw(BinaryWriter).write()</w:t>
      </w:r>
    </w:p>
    <w:p w:rsidR="00000000" w:rsidDel="00000000" w:rsidP="00000000" w:rsidRDefault="00000000" w:rsidRPr="00000000" w14:paraId="000003C8">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C9">
      <w:pPr>
        <w:widowControl w:val="1"/>
        <w:ind w:left="720" w:firstLine="0"/>
        <w:jc w:val="left"/>
        <w:rPr>
          <w:rFonts w:ascii="Arial" w:cs="Arial" w:eastAsia="Arial" w:hAnsi="Arial"/>
        </w:rPr>
      </w:pPr>
      <w:sdt>
        <w:sdtPr>
          <w:tag w:val="goog_rdk_156"/>
        </w:sdtPr>
        <w:sdtContent>
          <w:r w:rsidDel="00000000" w:rsidR="00000000" w:rsidRPr="00000000">
            <w:rPr>
              <w:rFonts w:ascii="Arial Unicode MS" w:cs="Arial Unicode MS" w:eastAsia="Arial Unicode MS" w:hAnsi="Arial Unicode MS"/>
              <w:rtl w:val="0"/>
            </w:rPr>
            <w:t xml:space="preserve">전송된 byte array형 데이터들은 Socket-&gt;Stream 타입으로 전환을 거친 후, BinaryReader를 통해 데이터를 읽어와 byte array형 buffer에 저장한 후, 이를 참조하는 방식으로 데이터를 사용하도록 한다.</w:t>
          </w:r>
        </w:sdtContent>
      </w:sdt>
    </w:p>
    <w:p w:rsidR="00000000" w:rsidDel="00000000" w:rsidP="00000000" w:rsidRDefault="00000000" w:rsidRPr="00000000" w14:paraId="000003C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B">
      <w:pPr>
        <w:widowControl w:val="1"/>
        <w:ind w:left="720" w:firstLine="0"/>
        <w:jc w:val="left"/>
        <w:rPr>
          <w:rFonts w:ascii="Arial" w:cs="Arial" w:eastAsia="Arial" w:hAnsi="Arial"/>
        </w:rPr>
      </w:pPr>
      <w:sdt>
        <w:sdtPr>
          <w:tag w:val="goog_rdk_157"/>
        </w:sdtPr>
        <w:sdtContent>
          <w:r w:rsidDel="00000000" w:rsidR="00000000" w:rsidRPr="00000000">
            <w:rPr>
              <w:rFonts w:ascii="Arial Unicode MS" w:cs="Arial Unicode MS" w:eastAsia="Arial Unicode MS" w:hAnsi="Arial Unicode MS"/>
              <w:rtl w:val="0"/>
            </w:rPr>
            <w:t xml:space="preserve">이때, 참조로 불러오는 데이터는 byte array 타입이므로 struct형으로의 전환 과정을 거처야 원래 데이터 형태로 나타내질 수 있다. 이를 위해 ‘Deserialize’ function들이 사용됨을 확인할 수 있다.</w:t>
          </w:r>
        </w:sdtContent>
      </w:sdt>
    </w:p>
    <w:p w:rsidR="00000000" w:rsidDel="00000000" w:rsidP="00000000" w:rsidRDefault="00000000" w:rsidRPr="00000000" w14:paraId="000003CC">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D">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76738" cy="1883015"/>
            <wp:effectExtent b="0" l="0" r="0" t="0"/>
            <wp:docPr id="77"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4376738" cy="188301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3.2.6.2.3] Receive Data &amp; Deserialize to struct variables</w:t>
      </w:r>
    </w:p>
    <w:p w:rsidR="00000000" w:rsidDel="00000000" w:rsidP="00000000" w:rsidRDefault="00000000" w:rsidRPr="00000000" w14:paraId="000003CF">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D0">
      <w:pPr>
        <w:widowControl w:val="1"/>
        <w:ind w:left="720" w:firstLine="0"/>
        <w:jc w:val="left"/>
        <w:rPr>
          <w:rFonts w:ascii="Arial" w:cs="Arial" w:eastAsia="Arial" w:hAnsi="Arial"/>
        </w:rPr>
      </w:pPr>
      <w:sdt>
        <w:sdtPr>
          <w:tag w:val="goog_rdk_158"/>
        </w:sdtPr>
        <w:sdtContent>
          <w:r w:rsidDel="00000000" w:rsidR="00000000" w:rsidRPr="00000000">
            <w:rPr>
              <w:rFonts w:ascii="Arial Unicode MS" w:cs="Arial Unicode MS" w:eastAsia="Arial Unicode MS" w:hAnsi="Arial Unicode MS"/>
              <w:rtl w:val="0"/>
            </w:rPr>
            <w:t xml:space="preserve">위와 같은 과정을 거친 후에야 전송받은 데이터의 원래 형태를 가지게 된다.</w:t>
          </w:r>
        </w:sdtContent>
      </w:sdt>
    </w:p>
    <w:p w:rsidR="00000000" w:rsidDel="00000000" w:rsidP="00000000" w:rsidRDefault="00000000" w:rsidRPr="00000000" w14:paraId="000003D1">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D2">
      <w:pPr>
        <w:ind w:left="1286" w:hanging="566"/>
        <w:rPr/>
      </w:pPr>
      <w:r w:rsidDel="00000000" w:rsidR="00000000" w:rsidRPr="00000000">
        <w:rPr>
          <w:rtl w:val="0"/>
        </w:rPr>
        <w:t xml:space="preserve">3.2.6.3 </w:t>
      </w:r>
    </w:p>
    <w:p w:rsidR="00000000" w:rsidDel="00000000" w:rsidP="00000000" w:rsidRDefault="00000000" w:rsidRPr="00000000" w14:paraId="000003D3">
      <w:pPr>
        <w:ind w:left="1286" w:hanging="566"/>
        <w:rPr/>
      </w:pPr>
      <w:r w:rsidDel="00000000" w:rsidR="00000000" w:rsidRPr="00000000">
        <w:rPr>
          <w:rtl w:val="0"/>
        </w:rPr>
        <w:t xml:space="preserve">Face Controller - Robot Motor 간의 Zigbee 통신</w:t>
      </w:r>
    </w:p>
    <w:p w:rsidR="00000000" w:rsidDel="00000000" w:rsidP="00000000" w:rsidRDefault="00000000" w:rsidRPr="00000000" w14:paraId="000003D4">
      <w:pPr>
        <w:ind w:left="1286" w:hanging="566"/>
        <w:rPr/>
      </w:pPr>
      <w:r w:rsidDel="00000000" w:rsidR="00000000" w:rsidRPr="00000000">
        <w:rPr>
          <w:rtl w:val="0"/>
        </w:rPr>
      </w:r>
    </w:p>
    <w:p w:rsidR="00000000" w:rsidDel="00000000" w:rsidP="00000000" w:rsidRDefault="00000000" w:rsidRPr="00000000" w14:paraId="000003D5">
      <w:pPr>
        <w:ind w:left="720" w:firstLine="0"/>
        <w:jc w:val="left"/>
        <w:rPr/>
      </w:pPr>
      <w:r w:rsidDel="00000000" w:rsidR="00000000" w:rsidRPr="00000000">
        <w:rPr>
          <w:rtl w:val="0"/>
        </w:rPr>
        <w:t xml:space="preserve">로봇의 모터측은 Face Controller의 계속 연속적으로 수신하고 이에 대한 receive check를 보낼 필요가 없다고 판단하여 Zigbee 통신을 Face Controller 파트에서 구현하였다.</w:t>
      </w:r>
    </w:p>
    <w:p w:rsidR="00000000" w:rsidDel="00000000" w:rsidP="00000000" w:rsidRDefault="00000000" w:rsidRPr="00000000" w14:paraId="000003D6">
      <w:pPr>
        <w:ind w:left="720" w:firstLine="0"/>
        <w:jc w:val="left"/>
        <w:rPr/>
      </w:pPr>
      <w:r w:rsidDel="00000000" w:rsidR="00000000" w:rsidRPr="00000000">
        <w:rPr>
          <w:rtl w:val="0"/>
        </w:rPr>
      </w:r>
    </w:p>
    <w:p w:rsidR="00000000" w:rsidDel="00000000" w:rsidP="00000000" w:rsidRDefault="00000000" w:rsidRPr="00000000" w14:paraId="000003D7">
      <w:pPr>
        <w:ind w:left="720" w:firstLine="0"/>
        <w:jc w:val="left"/>
        <w:rPr>
          <w:rFonts w:ascii="Arial" w:cs="Arial" w:eastAsia="Arial" w:hAnsi="Arial"/>
        </w:rPr>
      </w:pPr>
      <w:r w:rsidDel="00000000" w:rsidR="00000000" w:rsidRPr="00000000">
        <w:rPr>
          <w:rtl w:val="0"/>
        </w:rPr>
        <w:t xml:space="preserve">먼저 </w:t>
      </w:r>
      <w:sdt>
        <w:sdtPr>
          <w:tag w:val="goog_rdk_159"/>
        </w:sdtPr>
        <w:sdtContent>
          <w:r w:rsidDel="00000000" w:rsidR="00000000" w:rsidRPr="00000000">
            <w:rPr>
              <w:rFonts w:ascii="Arial Unicode MS" w:cs="Arial Unicode MS" w:eastAsia="Arial Unicode MS" w:hAnsi="Arial Unicode MS"/>
              <w:rtl w:val="0"/>
            </w:rPr>
            <w:t xml:space="preserve">Face Controller는 실행 창의 체크박스의 체크로 USB 포트 넘버를 통해 Zigbee 연결을 수립한다. 이때, 로봇과 컴퓨터 사이의 연결 포트 넘버가 일치하는지를 장치관리자를 통해 확인해줘야 한다. </w:t>
          </w:r>
        </w:sdtContent>
      </w:sdt>
    </w:p>
    <w:p w:rsidR="00000000" w:rsidDel="00000000" w:rsidP="00000000" w:rsidRDefault="00000000" w:rsidRPr="00000000" w14:paraId="000003D8">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D9">
      <w:pPr>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67100" cy="238125"/>
            <wp:effectExtent b="0" l="0" r="0" t="0"/>
            <wp:docPr id="48"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34671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00550" cy="1501140"/>
            <wp:effectExtent b="0" l="0" r="0" t="0"/>
            <wp:docPr id="58" name="image53.png"/>
            <a:graphic>
              <a:graphicData uri="http://schemas.openxmlformats.org/drawingml/2006/picture">
                <pic:pic>
                  <pic:nvPicPr>
                    <pic:cNvPr id="0" name="image53.png"/>
                    <pic:cNvPicPr preferRelativeResize="0"/>
                  </pic:nvPicPr>
                  <pic:blipFill>
                    <a:blip r:embed="rId57"/>
                    <a:srcRect b="17052" l="0" r="0" t="0"/>
                    <a:stretch>
                      <a:fillRect/>
                    </a:stretch>
                  </pic:blipFill>
                  <pic:spPr>
                    <a:xfrm>
                      <a:off x="0" y="0"/>
                      <a:ext cx="440055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3.2.6.3.1] USB port number for the Zigbee Connection</w:t>
      </w:r>
    </w:p>
    <w:p w:rsidR="00000000" w:rsidDel="00000000" w:rsidP="00000000" w:rsidRDefault="00000000" w:rsidRPr="00000000" w14:paraId="000003DC">
      <w:pPr>
        <w:widowControl w:val="1"/>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DD">
      <w:pPr>
        <w:widowControl w:val="1"/>
        <w:ind w:left="720" w:firstLine="0"/>
        <w:jc w:val="left"/>
        <w:rPr>
          <w:rFonts w:ascii="Arial" w:cs="Arial" w:eastAsia="Arial" w:hAnsi="Arial"/>
        </w:rPr>
      </w:pPr>
      <w:sdt>
        <w:sdtPr>
          <w:tag w:val="goog_rdk_160"/>
        </w:sdtPr>
        <w:sdtContent>
          <w:r w:rsidDel="00000000" w:rsidR="00000000" w:rsidRPr="00000000">
            <w:rPr>
              <w:rFonts w:ascii="Arial Unicode MS" w:cs="Arial Unicode MS" w:eastAsia="Arial Unicode MS" w:hAnsi="Arial Unicode MS"/>
              <w:rtl w:val="0"/>
            </w:rPr>
            <w:t xml:space="preserve">연결이 수립된 후, Socket 통신을 통해 입력값으로 들어오는 음성 인식 결과값들(dataLabel.num(integer))에 대한 로봇의 모션 번호(TxData(integer))를 매칭하여 준다. </w:t>
          </w:r>
        </w:sdtContent>
      </w:sdt>
    </w:p>
    <w:p w:rsidR="00000000" w:rsidDel="00000000" w:rsidP="00000000" w:rsidRDefault="00000000" w:rsidRPr="00000000" w14:paraId="000003DE">
      <w:pPr>
        <w:widowControl w:val="1"/>
        <w:ind w:left="720" w:firstLine="0"/>
        <w:jc w:val="left"/>
        <w:rPr>
          <w:rFonts w:ascii="Arial" w:cs="Arial" w:eastAsia="Arial" w:hAnsi="Arial"/>
        </w:rPr>
      </w:pPr>
      <w:sdt>
        <w:sdtPr>
          <w:tag w:val="goog_rdk_161"/>
        </w:sdtPr>
        <w:sdtContent>
          <w:r w:rsidDel="00000000" w:rsidR="00000000" w:rsidRPr="00000000">
            <w:rPr>
              <w:rFonts w:ascii="Arial Unicode MS" w:cs="Arial Unicode MS" w:eastAsia="Arial Unicode MS" w:hAnsi="Arial Unicode MS"/>
              <w:rtl w:val="0"/>
            </w:rPr>
            <w:t xml:space="preserve">이때, 로봇내에 저장되어 있는 각 모션들의 번호를 알고 있으며 특정 경우에 특정 모션 번호가 동작되어야 한다는 것을 미리 계획한 상태여야 한다.</w:t>
          </w:r>
        </w:sdtContent>
      </w:sdt>
    </w:p>
    <w:p w:rsidR="00000000" w:rsidDel="00000000" w:rsidP="00000000" w:rsidRDefault="00000000" w:rsidRPr="00000000" w14:paraId="000003DF">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0">
      <w:pPr>
        <w:widowControl w:val="1"/>
        <w:ind w:left="720" w:firstLine="0"/>
        <w:jc w:val="left"/>
        <w:rPr>
          <w:rFonts w:ascii="Arial" w:cs="Arial" w:eastAsia="Arial" w:hAnsi="Arial"/>
        </w:rPr>
      </w:pPr>
      <w:sdt>
        <w:sdtPr>
          <w:tag w:val="goog_rdk_162"/>
        </w:sdtPr>
        <w:sdtContent>
          <w:r w:rsidDel="00000000" w:rsidR="00000000" w:rsidRPr="00000000">
            <w:rPr>
              <w:rFonts w:ascii="Arial Unicode MS" w:cs="Arial Unicode MS" w:eastAsia="Arial Unicode MS" w:hAnsi="Arial Unicode MS"/>
              <w:rtl w:val="0"/>
            </w:rPr>
            <w:t xml:space="preserve">위의 과정을 통해 TxData값이 매칭되면, 이를 zgb_tx_data function을 사용하여 로봇의 모터 측으로 전송한다. 이때, 로봇측으로 데이터를 전송한 후 TxData값은 0으로 복구되어야 한다. 이는 로봇에게 연속적인 모션 호출값이 전송되는 것을 방지하고자 하기 때문이다.</w:t>
          </w:r>
        </w:sdtContent>
      </w:sdt>
    </w:p>
    <w:p w:rsidR="00000000" w:rsidDel="00000000" w:rsidP="00000000" w:rsidRDefault="00000000" w:rsidRPr="00000000" w14:paraId="000003E1">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2">
      <w:pPr>
        <w:widowControl w:val="1"/>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71700" cy="419100"/>
            <wp:effectExtent b="0" l="0" r="0" t="0"/>
            <wp:docPr id="34"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2171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3.2.6.3.1] Sending part of Zigbee Connection</w:t>
      </w:r>
    </w:p>
    <w:p w:rsidR="00000000" w:rsidDel="00000000" w:rsidP="00000000" w:rsidRDefault="00000000" w:rsidRPr="00000000" w14:paraId="000003E4">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5">
      <w:pPr>
        <w:widowControl w:val="1"/>
        <w:ind w:left="720" w:firstLine="0"/>
        <w:jc w:val="left"/>
        <w:rPr>
          <w:rFonts w:ascii="Arial" w:cs="Arial" w:eastAsia="Arial" w:hAnsi="Arial"/>
        </w:rPr>
      </w:pPr>
      <w:sdt>
        <w:sdtPr>
          <w:tag w:val="goog_rdk_163"/>
        </w:sdtPr>
        <w:sdtContent>
          <w:r w:rsidDel="00000000" w:rsidR="00000000" w:rsidRPr="00000000">
            <w:rPr>
              <w:rFonts w:ascii="Arial Unicode MS" w:cs="Arial Unicode MS" w:eastAsia="Arial Unicode MS" w:hAnsi="Arial Unicode MS"/>
              <w:rtl w:val="0"/>
            </w:rPr>
            <w:t xml:space="preserve">데이터를 전송하게 되면 위의 모터 설명 부분의 모션 호출 코드를 통해 들어온 값을 판단하여 그에 대응되는 로봇의 모터 조절값들을 출력하는 것을 확인할 수 있다.</w:t>
          </w:r>
        </w:sdtContent>
      </w:sdt>
    </w:p>
    <w:p w:rsidR="00000000" w:rsidDel="00000000" w:rsidP="00000000" w:rsidRDefault="00000000" w:rsidRPr="00000000" w14:paraId="000003E6">
      <w:pPr>
        <w:ind w:left="566" w:hanging="566"/>
        <w:rPr>
          <w:b w:val="1"/>
        </w:rPr>
      </w:pPr>
      <w:r w:rsidDel="00000000" w:rsidR="00000000" w:rsidRPr="00000000">
        <w:rPr>
          <w:rtl w:val="0"/>
        </w:rPr>
      </w:r>
    </w:p>
    <w:p w:rsidR="00000000" w:rsidDel="00000000" w:rsidP="00000000" w:rsidRDefault="00000000" w:rsidRPr="00000000" w14:paraId="000003E7">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3.2.7.1</w:t>
      </w:r>
    </w:p>
    <w:p w:rsidR="00000000" w:rsidDel="00000000" w:rsidP="00000000" w:rsidRDefault="00000000" w:rsidRPr="00000000" w14:paraId="000003E8">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9">
      <w:pPr>
        <w:widowControl w:val="1"/>
        <w:ind w:left="720" w:firstLine="0"/>
        <w:jc w:val="left"/>
        <w:rPr>
          <w:rFonts w:ascii="Arial" w:cs="Arial" w:eastAsia="Arial" w:hAnsi="Arial"/>
        </w:rPr>
      </w:pPr>
      <w:sdt>
        <w:sdtPr>
          <w:tag w:val="goog_rdk_164"/>
        </w:sdtPr>
        <w:sdtContent>
          <w:r w:rsidDel="00000000" w:rsidR="00000000" w:rsidRPr="00000000">
            <w:rPr>
              <w:rFonts w:ascii="Arial Unicode MS" w:cs="Arial Unicode MS" w:eastAsia="Arial Unicode MS" w:hAnsi="Arial Unicode MS"/>
              <w:rtl w:val="0"/>
            </w:rPr>
            <w:t xml:space="preserve">해당 목록은 프로그램 설계도중 발생한 문제들과 그에 대한 해결책으로 최적화의 과정을 거친 것이다. </w:t>
          </w:r>
        </w:sdtContent>
      </w:sdt>
    </w:p>
    <w:p w:rsidR="00000000" w:rsidDel="00000000" w:rsidP="00000000" w:rsidRDefault="00000000" w:rsidRPr="00000000" w14:paraId="000003E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B">
      <w:pPr>
        <w:widowControl w:val="1"/>
        <w:ind w:left="720" w:firstLine="0"/>
        <w:jc w:val="left"/>
        <w:rPr>
          <w:rFonts w:ascii="Arial" w:cs="Arial" w:eastAsia="Arial" w:hAnsi="Arial"/>
        </w:rPr>
      </w:pPr>
      <w:sdt>
        <w:sdtPr>
          <w:tag w:val="goog_rdk_165"/>
        </w:sdtPr>
        <w:sdtContent>
          <w:r w:rsidDel="00000000" w:rsidR="00000000" w:rsidRPr="00000000">
            <w:rPr>
              <w:rFonts w:ascii="Arial Unicode MS" w:cs="Arial Unicode MS" w:eastAsia="Arial Unicode MS" w:hAnsi="Arial Unicode MS"/>
              <w:rtl w:val="0"/>
            </w:rPr>
            <w:t xml:space="preserve">&lt;문제 1&gt;</w:t>
          </w:r>
        </w:sdtContent>
      </w:sdt>
    </w:p>
    <w:p w:rsidR="00000000" w:rsidDel="00000000" w:rsidP="00000000" w:rsidRDefault="00000000" w:rsidRPr="00000000" w14:paraId="000003EC">
      <w:pPr>
        <w:widowControl w:val="1"/>
        <w:ind w:left="720" w:firstLine="0"/>
        <w:jc w:val="left"/>
        <w:rPr>
          <w:rFonts w:ascii="Arial" w:cs="Arial" w:eastAsia="Arial" w:hAnsi="Arial"/>
        </w:rPr>
      </w:pPr>
      <w:sdt>
        <w:sdtPr>
          <w:tag w:val="goog_rdk_166"/>
        </w:sdtPr>
        <w:sdtContent>
          <w:r w:rsidDel="00000000" w:rsidR="00000000" w:rsidRPr="00000000">
            <w:rPr>
              <w:rFonts w:ascii="Arial Unicode MS" w:cs="Arial Unicode MS" w:eastAsia="Arial Unicode MS" w:hAnsi="Arial Unicode MS"/>
              <w:rtl w:val="0"/>
            </w:rPr>
            <w:t xml:space="preserve">기존의 주파수 계산 부분에서 Max frequency만 인식되었다. 사용자에게는 평균 주파수 혹은 최빈 주파수 값을 알려주는 것이 더욱 정확하기 때문에 기존의 인식된 데이터는 정확하지 않을  확률이 큼. </w:t>
          </w:r>
        </w:sdtContent>
      </w:sdt>
    </w:p>
    <w:p w:rsidR="00000000" w:rsidDel="00000000" w:rsidP="00000000" w:rsidRDefault="00000000" w:rsidRPr="00000000" w14:paraId="000003ED">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EE">
      <w:pPr>
        <w:widowControl w:val="1"/>
        <w:ind w:left="720" w:firstLine="0"/>
        <w:jc w:val="left"/>
        <w:rPr>
          <w:rFonts w:ascii="Arial" w:cs="Arial" w:eastAsia="Arial" w:hAnsi="Arial"/>
        </w:rPr>
      </w:pPr>
      <w:sdt>
        <w:sdtPr>
          <w:tag w:val="goog_rdk_167"/>
        </w:sdtPr>
        <w:sdtContent>
          <w:r w:rsidDel="00000000" w:rsidR="00000000" w:rsidRPr="00000000">
            <w:rPr>
              <w:rFonts w:ascii="Arial Unicode MS" w:cs="Arial Unicode MS" w:eastAsia="Arial Unicode MS" w:hAnsi="Arial Unicode MS"/>
              <w:rtl w:val="0"/>
            </w:rPr>
            <w:t xml:space="preserve">해결 방법</w:t>
          </w:r>
        </w:sdtContent>
      </w:sdt>
    </w:p>
    <w:p w:rsidR="00000000" w:rsidDel="00000000" w:rsidP="00000000" w:rsidRDefault="00000000" w:rsidRPr="00000000" w14:paraId="000003EF">
      <w:pPr>
        <w:widowControl w:val="1"/>
        <w:ind w:left="720" w:firstLine="0"/>
        <w:jc w:val="left"/>
        <w:rPr>
          <w:rFonts w:ascii="Arial" w:cs="Arial" w:eastAsia="Arial" w:hAnsi="Arial"/>
        </w:rPr>
      </w:pPr>
      <w:sdt>
        <w:sdtPr>
          <w:tag w:val="goog_rdk_168"/>
        </w:sdtPr>
        <w:sdtContent>
          <w:r w:rsidDel="00000000" w:rsidR="00000000" w:rsidRPr="00000000">
            <w:rPr>
              <w:rFonts w:ascii="Arial Unicode MS" w:cs="Arial Unicode MS" w:eastAsia="Arial Unicode MS" w:hAnsi="Arial Unicode MS"/>
              <w:rtl w:val="0"/>
            </w:rPr>
            <w:t xml:space="preserve">답변 시간동안 인식된 주파수들을 별개로 설계된 배열에 시간 순서대로 담아주고 이 값들을 기반으로 최빈값 혹은 평균값을 따로 계산해주었다. </w:t>
          </w:r>
        </w:sdtContent>
      </w:sdt>
    </w:p>
    <w:p w:rsidR="00000000" w:rsidDel="00000000" w:rsidP="00000000" w:rsidRDefault="00000000" w:rsidRPr="00000000" w14:paraId="000003F0">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1">
      <w:pPr>
        <w:widowControl w:val="1"/>
        <w:ind w:left="720" w:firstLine="0"/>
        <w:jc w:val="left"/>
        <w:rPr>
          <w:rFonts w:ascii="Arial" w:cs="Arial" w:eastAsia="Arial" w:hAnsi="Arial"/>
        </w:rPr>
      </w:pPr>
      <w:sdt>
        <w:sdtPr>
          <w:tag w:val="goog_rdk_169"/>
        </w:sdtPr>
        <w:sdtContent>
          <w:r w:rsidDel="00000000" w:rsidR="00000000" w:rsidRPr="00000000">
            <w:rPr>
              <w:rFonts w:ascii="Arial Unicode MS" w:cs="Arial Unicode MS" w:eastAsia="Arial Unicode MS" w:hAnsi="Arial Unicode MS"/>
              <w:rtl w:val="0"/>
            </w:rPr>
            <w:t xml:space="preserve">&lt;문제 2&gt;</w:t>
          </w:r>
        </w:sdtContent>
      </w:sdt>
    </w:p>
    <w:p w:rsidR="00000000" w:rsidDel="00000000" w:rsidP="00000000" w:rsidRDefault="00000000" w:rsidRPr="00000000" w14:paraId="000003F2">
      <w:pPr>
        <w:widowControl w:val="1"/>
        <w:ind w:left="720" w:firstLine="0"/>
        <w:jc w:val="left"/>
        <w:rPr>
          <w:rFonts w:ascii="Arial" w:cs="Arial" w:eastAsia="Arial" w:hAnsi="Arial"/>
        </w:rPr>
      </w:pPr>
      <w:sdt>
        <w:sdtPr>
          <w:tag w:val="goog_rdk_170"/>
        </w:sdtPr>
        <w:sdtContent>
          <w:r w:rsidDel="00000000" w:rsidR="00000000" w:rsidRPr="00000000">
            <w:rPr>
              <w:rFonts w:ascii="Arial Unicode MS" w:cs="Arial Unicode MS" w:eastAsia="Arial Unicode MS" w:hAnsi="Arial Unicode MS"/>
              <w:rtl w:val="0"/>
            </w:rPr>
            <w:t xml:space="preserve">음성 내용을 분석하는 모듈인 Speech recognizer의 mic와 음성 요소들을 인식, 분석하기 위한 pyaudio간의 동시 실행 불가 문제가 있었다. 때문에 사용자의 답변이 끝나면 위 정보들이 동시에 표시되지 않고 순차적으로 표시되었다. interview 함수 특성상 피드백을 제공하고 나서 바로 다음 질문으로 넘어가기 때문에 위 방법은 바람직하지 못하다. </w:t>
          </w:r>
        </w:sdtContent>
      </w:sdt>
    </w:p>
    <w:p w:rsidR="00000000" w:rsidDel="00000000" w:rsidP="00000000" w:rsidRDefault="00000000" w:rsidRPr="00000000" w14:paraId="000003F3">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4">
      <w:pPr>
        <w:widowControl w:val="1"/>
        <w:ind w:left="720" w:firstLine="0"/>
        <w:jc w:val="left"/>
        <w:rPr>
          <w:rFonts w:ascii="Arial" w:cs="Arial" w:eastAsia="Arial" w:hAnsi="Arial"/>
        </w:rPr>
      </w:pPr>
      <w:sdt>
        <w:sdtPr>
          <w:tag w:val="goog_rdk_171"/>
        </w:sdtPr>
        <w:sdtContent>
          <w:r w:rsidDel="00000000" w:rsidR="00000000" w:rsidRPr="00000000">
            <w:rPr>
              <w:rFonts w:ascii="Arial Unicode MS" w:cs="Arial Unicode MS" w:eastAsia="Arial Unicode MS" w:hAnsi="Arial Unicode MS"/>
              <w:rtl w:val="0"/>
            </w:rPr>
            <w:t xml:space="preserve">해결방법 : Multi threading 을 활용하여 두가지 마이크 입력을 병렬화로 연결하였다. 기존에는 하나가 우선으로 인식되고 결과까지 계산된 후 다음 모듈의 mic가 사용되었다면, multi thread를 사용하여 동시에 각각의 mic 모듈에서 분석을 진행하고 결과를 표시하는 것을 확인할 수 있었다. </w:t>
          </w:r>
        </w:sdtContent>
      </w:sdt>
    </w:p>
    <w:p w:rsidR="00000000" w:rsidDel="00000000" w:rsidP="00000000" w:rsidRDefault="00000000" w:rsidRPr="00000000" w14:paraId="000003F5">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6">
      <w:pPr>
        <w:widowControl w:val="1"/>
        <w:ind w:firstLine="720"/>
        <w:jc w:val="left"/>
        <w:rPr>
          <w:rFonts w:ascii="Arial" w:cs="Arial" w:eastAsia="Arial" w:hAnsi="Arial"/>
        </w:rPr>
      </w:pPr>
      <w:sdt>
        <w:sdtPr>
          <w:tag w:val="goog_rdk_172"/>
        </w:sdtPr>
        <w:sdtContent>
          <w:r w:rsidDel="00000000" w:rsidR="00000000" w:rsidRPr="00000000">
            <w:rPr>
              <w:rFonts w:ascii="Arial Unicode MS" w:cs="Arial Unicode MS" w:eastAsia="Arial Unicode MS" w:hAnsi="Arial Unicode MS"/>
              <w:rtl w:val="0"/>
            </w:rPr>
            <w:t xml:space="preserve">&lt;문제 3&gt; </w:t>
          </w:r>
        </w:sdtContent>
      </w:sdt>
    </w:p>
    <w:p w:rsidR="00000000" w:rsidDel="00000000" w:rsidP="00000000" w:rsidRDefault="00000000" w:rsidRPr="00000000" w14:paraId="000003F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8">
      <w:pPr>
        <w:widowControl w:val="1"/>
        <w:ind w:left="720" w:firstLine="0"/>
        <w:jc w:val="left"/>
        <w:rPr>
          <w:rFonts w:ascii="Arial" w:cs="Arial" w:eastAsia="Arial" w:hAnsi="Arial"/>
        </w:rPr>
      </w:pPr>
      <w:sdt>
        <w:sdtPr>
          <w:tag w:val="goog_rdk_173"/>
        </w:sdtPr>
        <w:sdtContent>
          <w:r w:rsidDel="00000000" w:rsidR="00000000" w:rsidRPr="00000000">
            <w:rPr>
              <w:rFonts w:ascii="Arial Unicode MS" w:cs="Arial Unicode MS" w:eastAsia="Arial Unicode MS" w:hAnsi="Arial Unicode MS"/>
              <w:rtl w:val="0"/>
            </w:rPr>
            <w:t xml:space="preserve">사용자의 음성 내용에서 추출한 키워드의 감정이 부정확하게 매칭되는 오류가 있었다.</w:t>
          </w:r>
        </w:sdtContent>
      </w:sdt>
    </w:p>
    <w:p w:rsidR="00000000" w:rsidDel="00000000" w:rsidP="00000000" w:rsidRDefault="00000000" w:rsidRPr="00000000" w14:paraId="000003F9">
      <w:pPr>
        <w:widowControl w:val="1"/>
        <w:ind w:left="720" w:firstLine="0"/>
        <w:jc w:val="left"/>
        <w:rPr>
          <w:rFonts w:ascii="Arial" w:cs="Arial" w:eastAsia="Arial" w:hAnsi="Arial"/>
        </w:rPr>
      </w:pPr>
      <w:sdt>
        <w:sdtPr>
          <w:tag w:val="goog_rdk_174"/>
        </w:sdtPr>
        <w:sdtContent>
          <w:r w:rsidDel="00000000" w:rsidR="00000000" w:rsidRPr="00000000">
            <w:rPr>
              <w:rFonts w:ascii="Arial Unicode MS" w:cs="Arial Unicode MS" w:eastAsia="Arial Unicode MS" w:hAnsi="Arial Unicode MS"/>
              <w:rtl w:val="0"/>
            </w:rPr>
            <w:t xml:space="preserve">해결법: 우선 모델 데이터 범위를 더욱 확장시켜 주었다. 정확하고 구체적인 표현에 해당되는 어휘 및 표현들을 지속적으로 업데이트 해 주었으며, 형태소 단위로 쪼개어 학습 시킴으로써  정확도를 높일 수 있었다. 또한 음성 분석을 실행할 때마다 최신 학습 모델로 지속적으로 업데이트 시켜주었다. </w:t>
          </w:r>
        </w:sdtContent>
      </w:sdt>
    </w:p>
    <w:p w:rsidR="00000000" w:rsidDel="00000000" w:rsidP="00000000" w:rsidRDefault="00000000" w:rsidRPr="00000000" w14:paraId="000003F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B">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FC">
      <w:pPr>
        <w:widowControl w:val="1"/>
        <w:ind w:firstLine="720"/>
        <w:jc w:val="left"/>
        <w:rPr>
          <w:rFonts w:ascii="Arial" w:cs="Arial" w:eastAsia="Arial" w:hAnsi="Arial"/>
        </w:rPr>
      </w:pPr>
      <w:sdt>
        <w:sdtPr>
          <w:tag w:val="goog_rdk_175"/>
        </w:sdtPr>
        <w:sdtContent>
          <w:r w:rsidDel="00000000" w:rsidR="00000000" w:rsidRPr="00000000">
            <w:rPr>
              <w:rFonts w:ascii="Arial Unicode MS" w:cs="Arial Unicode MS" w:eastAsia="Arial Unicode MS" w:hAnsi="Arial Unicode MS"/>
              <w:rtl w:val="0"/>
            </w:rPr>
            <w:t xml:space="preserve">&lt;문제 4&gt; </w:t>
          </w:r>
        </w:sdtContent>
      </w:sdt>
    </w:p>
    <w:p w:rsidR="00000000" w:rsidDel="00000000" w:rsidP="00000000" w:rsidRDefault="00000000" w:rsidRPr="00000000" w14:paraId="000003FD">
      <w:pPr>
        <w:widowControl w:val="1"/>
        <w:jc w:val="left"/>
        <w:rPr>
          <w:rFonts w:ascii="Arial" w:cs="Arial" w:eastAsia="Arial" w:hAnsi="Arial"/>
        </w:rPr>
      </w:pPr>
      <w:r w:rsidDel="00000000" w:rsidR="00000000" w:rsidRPr="00000000">
        <w:rPr>
          <w:rtl w:val="0"/>
        </w:rPr>
      </w:r>
    </w:p>
    <w:p w:rsidR="00000000" w:rsidDel="00000000" w:rsidP="00000000" w:rsidRDefault="00000000" w:rsidRPr="00000000" w14:paraId="000003FE">
      <w:pPr>
        <w:widowControl w:val="1"/>
        <w:ind w:left="720" w:firstLine="0"/>
        <w:jc w:val="left"/>
        <w:rPr>
          <w:rFonts w:ascii="Arial" w:cs="Arial" w:eastAsia="Arial" w:hAnsi="Arial"/>
        </w:rPr>
      </w:pPr>
      <w:sdt>
        <w:sdtPr>
          <w:tag w:val="goog_rdk_176"/>
        </w:sdtPr>
        <w:sdtContent>
          <w:r w:rsidDel="00000000" w:rsidR="00000000" w:rsidRPr="00000000">
            <w:rPr>
              <w:rFonts w:ascii="Arial Unicode MS" w:cs="Arial Unicode MS" w:eastAsia="Arial Unicode MS" w:hAnsi="Arial Unicode MS"/>
              <w:rtl w:val="0"/>
            </w:rPr>
            <w:t xml:space="preserve">Face Controller에서 Zigbee Module 호출 문제</w:t>
          </w:r>
        </w:sdtContent>
      </w:sdt>
    </w:p>
    <w:p w:rsidR="00000000" w:rsidDel="00000000" w:rsidP="00000000" w:rsidRDefault="00000000" w:rsidRPr="00000000" w14:paraId="000003FF">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0">
      <w:pPr>
        <w:widowControl w:val="1"/>
        <w:ind w:left="720" w:firstLine="0"/>
        <w:jc w:val="left"/>
        <w:rPr>
          <w:rFonts w:ascii="Arial" w:cs="Arial" w:eastAsia="Arial" w:hAnsi="Arial"/>
        </w:rPr>
      </w:pPr>
      <w:sdt>
        <w:sdtPr>
          <w:tag w:val="goog_rdk_177"/>
        </w:sdtPr>
        <w:sdtContent>
          <w:r w:rsidDel="00000000" w:rsidR="00000000" w:rsidRPr="00000000">
            <w:rPr>
              <w:rFonts w:ascii="Arial Unicode MS" w:cs="Arial Unicode MS" w:eastAsia="Arial Unicode MS" w:hAnsi="Arial Unicode MS"/>
              <w:rtl w:val="0"/>
            </w:rPr>
            <w:t xml:space="preserve">Affectiva 툴에서 실시간으로 사용자의 얼굴 영상 data를 구조체를 통해 데이터를 받아온다. 여기에 Python에서 분석한 음성 결과를 합하여 Face Controller에서 전달받는다. 따라서 로봇의 모션을 호출하는 주체인 음성 라벨 값이 기존 0000000,,,,의 형태로 들어오게 되는데, 여기서 음성 label에 매칭된 num 값을 호출해도 모션이 실행되지 않는 문제가 있었다. </w:t>
          </w:r>
        </w:sdtContent>
      </w:sdt>
    </w:p>
    <w:p w:rsidR="00000000" w:rsidDel="00000000" w:rsidP="00000000" w:rsidRDefault="00000000" w:rsidRPr="00000000" w14:paraId="00000401">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2">
      <w:pPr>
        <w:widowControl w:val="1"/>
        <w:ind w:left="720" w:firstLine="0"/>
        <w:jc w:val="left"/>
        <w:rPr>
          <w:rFonts w:ascii="Arial" w:cs="Arial" w:eastAsia="Arial" w:hAnsi="Arial"/>
        </w:rPr>
      </w:pPr>
      <w:sdt>
        <w:sdtPr>
          <w:tag w:val="goog_rdk_178"/>
        </w:sdtPr>
        <w:sdtContent>
          <w:r w:rsidDel="00000000" w:rsidR="00000000" w:rsidRPr="00000000">
            <w:rPr>
              <w:rFonts w:ascii="Arial Unicode MS" w:cs="Arial Unicode MS" w:eastAsia="Arial Unicode MS" w:hAnsi="Arial Unicode MS"/>
              <w:rtl w:val="0"/>
            </w:rPr>
            <w:t xml:space="preserve">해결법</w:t>
          </w:r>
        </w:sdtContent>
      </w:sdt>
    </w:p>
    <w:p w:rsidR="00000000" w:rsidDel="00000000" w:rsidP="00000000" w:rsidRDefault="00000000" w:rsidRPr="00000000" w14:paraId="00000403">
      <w:pPr>
        <w:widowControl w:val="1"/>
        <w:ind w:left="720" w:firstLine="0"/>
        <w:jc w:val="left"/>
        <w:rPr>
          <w:rFonts w:ascii="Arial" w:cs="Arial" w:eastAsia="Arial" w:hAnsi="Arial"/>
        </w:rPr>
      </w:pPr>
      <w:sdt>
        <w:sdtPr>
          <w:tag w:val="goog_rdk_179"/>
        </w:sdtPr>
        <w:sdtContent>
          <w:r w:rsidDel="00000000" w:rsidR="00000000" w:rsidRPr="00000000">
            <w:rPr>
              <w:rFonts w:ascii="Arial Unicode MS" w:cs="Arial Unicode MS" w:eastAsia="Arial Unicode MS" w:hAnsi="Arial Unicode MS"/>
              <w:rtl w:val="0"/>
            </w:rPr>
            <w:t xml:space="preserve">우선 Python으로부터 제공받는 음성 label을 c#에서 TxData 로 매칭시켜 주었다. 예를들어 사용자가 답변을 잘 했을 경우 출력되는 good의 label 이 전송되면, 이것을 TxData.1 로 연결시켰다. 이런식으로 python에서 사용되는 label 중에서, 로봇의 모션 호출이 필요한 부분에 대한 매칭을 시켜주었다.  또한 기존 문제는 계속 0으로 들어오는 값중에서 잠깐 1이 출력될 경우 이것을 인식해야 하고, 1이 두번 출력 될 경우 두번 모두 인식해야 하는 문제를 해결하지 못했기 때문에 발생했던 문제였다. 이러한 부분은 단순히 TxData에 해당되는 num값을 count 해주는 것이 아니라, 해당 연속적인 struct의 value 중에 조건문의 중첩을 통해 예상 변수 시나리오를 모두 계산해서 해결 해주었다. </w:t>
          </w:r>
        </w:sdtContent>
      </w:sdt>
    </w:p>
    <w:p w:rsidR="00000000" w:rsidDel="00000000" w:rsidP="00000000" w:rsidRDefault="00000000" w:rsidRPr="00000000" w14:paraId="00000404">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5">
      <w:pPr>
        <w:widowControl w:val="1"/>
        <w:ind w:left="720" w:firstLine="0"/>
        <w:jc w:val="left"/>
        <w:rPr>
          <w:rFonts w:ascii="Arial" w:cs="Arial" w:eastAsia="Arial" w:hAnsi="Arial"/>
        </w:rPr>
      </w:pPr>
      <w:sdt>
        <w:sdtPr>
          <w:tag w:val="goog_rdk_180"/>
        </w:sdtPr>
        <w:sdtContent>
          <w:r w:rsidDel="00000000" w:rsidR="00000000" w:rsidRPr="00000000">
            <w:rPr>
              <w:rFonts w:ascii="Arial Unicode MS" w:cs="Arial Unicode MS" w:eastAsia="Arial Unicode MS" w:hAnsi="Arial Unicode MS"/>
              <w:rtl w:val="0"/>
            </w:rPr>
            <w:t xml:space="preserve">&lt;문제 5 &gt;</w:t>
          </w:r>
        </w:sdtContent>
      </w:sdt>
    </w:p>
    <w:p w:rsidR="00000000" w:rsidDel="00000000" w:rsidP="00000000" w:rsidRDefault="00000000" w:rsidRPr="00000000" w14:paraId="00000406">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7">
      <w:pPr>
        <w:widowControl w:val="1"/>
        <w:ind w:left="720" w:firstLine="0"/>
        <w:jc w:val="left"/>
        <w:rPr>
          <w:rFonts w:ascii="Arial" w:cs="Arial" w:eastAsia="Arial" w:hAnsi="Arial"/>
        </w:rPr>
      </w:pPr>
      <w:sdt>
        <w:sdtPr>
          <w:tag w:val="goog_rdk_181"/>
        </w:sdtPr>
        <w:sdtContent>
          <w:r w:rsidDel="00000000" w:rsidR="00000000" w:rsidRPr="00000000">
            <w:rPr>
              <w:rFonts w:ascii="Arial Unicode MS" w:cs="Arial Unicode MS" w:eastAsia="Arial Unicode MS" w:hAnsi="Arial Unicode MS"/>
              <w:rtl w:val="0"/>
            </w:rPr>
            <w:t xml:space="preserve">매번 다른 랜덤 질문과 돌발질문을 위한 2중 난수 생성 문제 &amp; 코드 최적화 </w:t>
          </w:r>
        </w:sdtContent>
      </w:sdt>
    </w:p>
    <w:p w:rsidR="00000000" w:rsidDel="00000000" w:rsidP="00000000" w:rsidRDefault="00000000" w:rsidRPr="00000000" w14:paraId="00000408">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9">
      <w:pPr>
        <w:widowControl w:val="1"/>
        <w:ind w:left="720" w:firstLine="0"/>
        <w:jc w:val="left"/>
        <w:rPr>
          <w:rFonts w:ascii="Arial" w:cs="Arial" w:eastAsia="Arial" w:hAnsi="Arial"/>
        </w:rPr>
      </w:pPr>
      <w:sdt>
        <w:sdtPr>
          <w:tag w:val="goog_rdk_182"/>
        </w:sdtPr>
        <w:sdtContent>
          <w:r w:rsidDel="00000000" w:rsidR="00000000" w:rsidRPr="00000000">
            <w:rPr>
              <w:rFonts w:ascii="Arial Unicode MS" w:cs="Arial Unicode MS" w:eastAsia="Arial Unicode MS" w:hAnsi="Arial Unicode MS"/>
              <w:rtl w:val="0"/>
            </w:rPr>
            <w:t xml:space="preserve">프로그램 실행마다 다른 순서로 질문을 출력하여 사용자가 흐름을 외우지 않고 진정으로 준비된 상태로 면접을 진행하도록 유도하고자 랜덤질문과 돌발질문의 기능을 추가하였는데, 랜덤질문 안에서 돌발질문을 다시 생성해야 하므로 2중으로 난수를 생성해야 했다. 이부분을 interview 함수에서 구현 해 주었는데, 코드가 굉장히 지저분하게 길어져서 미관상 보기 좋지 않았다. </w:t>
          </w:r>
        </w:sdtContent>
      </w:sdt>
    </w:p>
    <w:p w:rsidR="00000000" w:rsidDel="00000000" w:rsidP="00000000" w:rsidRDefault="00000000" w:rsidRPr="00000000" w14:paraId="0000040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B">
      <w:pPr>
        <w:widowControl w:val="1"/>
        <w:ind w:left="720" w:firstLine="0"/>
        <w:jc w:val="left"/>
        <w:rPr>
          <w:rFonts w:ascii="Arial" w:cs="Arial" w:eastAsia="Arial" w:hAnsi="Arial"/>
        </w:rPr>
      </w:pPr>
      <w:sdt>
        <w:sdtPr>
          <w:tag w:val="goog_rdk_183"/>
        </w:sdtPr>
        <w:sdtContent>
          <w:r w:rsidDel="00000000" w:rsidR="00000000" w:rsidRPr="00000000">
            <w:rPr>
              <w:rFonts w:ascii="Arial Unicode MS" w:cs="Arial Unicode MS" w:eastAsia="Arial Unicode MS" w:hAnsi="Arial Unicode MS"/>
              <w:rtl w:val="0"/>
            </w:rPr>
            <w:t xml:space="preserve">해결법</w:t>
          </w:r>
        </w:sdtContent>
      </w:sdt>
    </w:p>
    <w:p w:rsidR="00000000" w:rsidDel="00000000" w:rsidP="00000000" w:rsidRDefault="00000000" w:rsidRPr="00000000" w14:paraId="0000040C">
      <w:pPr>
        <w:widowControl w:val="1"/>
        <w:ind w:left="720" w:firstLine="0"/>
        <w:jc w:val="left"/>
        <w:rPr>
          <w:rFonts w:ascii="Arial" w:cs="Arial" w:eastAsia="Arial" w:hAnsi="Arial"/>
        </w:rPr>
      </w:pPr>
      <w:sdt>
        <w:sdtPr>
          <w:tag w:val="goog_rdk_184"/>
        </w:sdtPr>
        <w:sdtContent>
          <w:r w:rsidDel="00000000" w:rsidR="00000000" w:rsidRPr="00000000">
            <w:rPr>
              <w:rFonts w:ascii="Arial Unicode MS" w:cs="Arial Unicode MS" w:eastAsia="Arial Unicode MS" w:hAnsi="Arial Unicode MS"/>
              <w:rtl w:val="0"/>
            </w:rPr>
            <w:t xml:space="preserve">다른 랜덤 기능을 추가로 구현할 가능성을 대비하여 해당 random 난수 생성을 List 함수로 구현하여 interview 함수에서 호출해 주었다. 그 결과 미관상 코드가 짧고 깔끔해졌으며 쉽게 이중 삼중 이상의 난수를 생성하여 더욱 까다로운 면접상황을 구성할 수 있도록 근간을 마련할 수 있었다. </w:t>
          </w:r>
        </w:sdtContent>
      </w:sdt>
    </w:p>
    <w:p w:rsidR="00000000" w:rsidDel="00000000" w:rsidP="00000000" w:rsidRDefault="00000000" w:rsidRPr="00000000" w14:paraId="0000040D">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E">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0F">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3.2.7.2 </w:t>
      </w:r>
    </w:p>
    <w:p w:rsidR="00000000" w:rsidDel="00000000" w:rsidP="00000000" w:rsidRDefault="00000000" w:rsidRPr="00000000" w14:paraId="00000410">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1">
      <w:pPr>
        <w:widowControl w:val="1"/>
        <w:ind w:left="720" w:firstLine="0"/>
        <w:jc w:val="left"/>
        <w:rPr>
          <w:rFonts w:ascii="Arial" w:cs="Arial" w:eastAsia="Arial" w:hAnsi="Arial"/>
        </w:rPr>
      </w:pPr>
      <w:sdt>
        <w:sdtPr>
          <w:tag w:val="goog_rdk_185"/>
        </w:sdtPr>
        <w:sdtContent>
          <w:r w:rsidDel="00000000" w:rsidR="00000000" w:rsidRPr="00000000">
            <w:rPr>
              <w:rFonts w:ascii="Arial Unicode MS" w:cs="Arial Unicode MS" w:eastAsia="Arial Unicode MS" w:hAnsi="Arial Unicode MS"/>
              <w:rtl w:val="0"/>
            </w:rPr>
            <w:t xml:space="preserve">Feedback 반영사항 </w:t>
          </w:r>
        </w:sdtContent>
      </w:sdt>
    </w:p>
    <w:p w:rsidR="00000000" w:rsidDel="00000000" w:rsidP="00000000" w:rsidRDefault="00000000" w:rsidRPr="00000000" w14:paraId="00000412">
      <w:pPr>
        <w:widowControl w:val="1"/>
        <w:ind w:left="720" w:firstLine="0"/>
        <w:jc w:val="left"/>
        <w:rPr>
          <w:rFonts w:ascii="Arial" w:cs="Arial" w:eastAsia="Arial" w:hAnsi="Arial"/>
        </w:rPr>
      </w:pPr>
      <w:sdt>
        <w:sdtPr>
          <w:tag w:val="goog_rdk_186"/>
        </w:sdtPr>
        <w:sdtContent>
          <w:r w:rsidDel="00000000" w:rsidR="00000000" w:rsidRPr="00000000">
            <w:rPr>
              <w:rFonts w:ascii="Arial Unicode MS" w:cs="Arial Unicode MS" w:eastAsia="Arial Unicode MS" w:hAnsi="Arial Unicode MS"/>
              <w:rtl w:val="0"/>
            </w:rPr>
            <w:t xml:space="preserve">2번 파트는 사용자 테스트 과정에서 수집된 Feedback을 반영한 내용들이다. </w:t>
          </w:r>
        </w:sdtContent>
      </w:sdt>
    </w:p>
    <w:p w:rsidR="00000000" w:rsidDel="00000000" w:rsidP="00000000" w:rsidRDefault="00000000" w:rsidRPr="00000000" w14:paraId="00000413">
      <w:pPr>
        <w:widowControl w:val="1"/>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4">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Feedback 1 </w:t>
      </w:r>
    </w:p>
    <w:p w:rsidR="00000000" w:rsidDel="00000000" w:rsidP="00000000" w:rsidRDefault="00000000" w:rsidRPr="00000000" w14:paraId="00000415">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6">
      <w:pPr>
        <w:widowControl w:val="1"/>
        <w:ind w:left="720" w:firstLine="0"/>
        <w:jc w:val="left"/>
        <w:rPr>
          <w:rFonts w:ascii="Arial" w:cs="Arial" w:eastAsia="Arial" w:hAnsi="Arial"/>
        </w:rPr>
      </w:pPr>
      <w:sdt>
        <w:sdtPr>
          <w:tag w:val="goog_rdk_187"/>
        </w:sdtPr>
        <w:sdtContent>
          <w:r w:rsidDel="00000000" w:rsidR="00000000" w:rsidRPr="00000000">
            <w:rPr>
              <w:rFonts w:ascii="Arial Unicode MS" w:cs="Arial Unicode MS" w:eastAsia="Arial Unicode MS" w:hAnsi="Arial Unicode MS"/>
              <w:rtl w:val="0"/>
            </w:rPr>
            <w:t xml:space="preserve">영어 질문 인식에 대한 문제 </w:t>
          </w:r>
        </w:sdtContent>
      </w:sdt>
    </w:p>
    <w:p w:rsidR="00000000" w:rsidDel="00000000" w:rsidP="00000000" w:rsidRDefault="00000000" w:rsidRPr="00000000" w14:paraId="00000417">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8">
      <w:pPr>
        <w:widowControl w:val="1"/>
        <w:ind w:left="720" w:firstLine="0"/>
        <w:jc w:val="left"/>
        <w:rPr>
          <w:rFonts w:ascii="Arial" w:cs="Arial" w:eastAsia="Arial" w:hAnsi="Arial"/>
        </w:rPr>
      </w:pPr>
      <w:sdt>
        <w:sdtPr>
          <w:tag w:val="goog_rdk_188"/>
        </w:sdtPr>
        <w:sdtContent>
          <w:r w:rsidDel="00000000" w:rsidR="00000000" w:rsidRPr="00000000">
            <w:rPr>
              <w:rFonts w:ascii="Arial Unicode MS" w:cs="Arial Unicode MS" w:eastAsia="Arial Unicode MS" w:hAnsi="Arial Unicode MS"/>
              <w:rtl w:val="0"/>
            </w:rPr>
            <w:t xml:space="preserve">영어 질문을 제공하는 것은 좋으나, 사용자가 그에 대하여 잘 답변하는지에 대한 기준을 미처 고려하지 못했다. 때문에 우선 한국어로 답변할 경우에는 감정 분석을 수행하지 않고 바로 5점의 감점을 부여하고, 영어로 답변을 하게 된다면 앞서 한글 키워드 별 감정 매칭과 마찬가지로 상황에 따른 적절한 단어들을 학습시켜주었다. 여기서, 영어와 한국어를 다르게 인식하는 것에 대한 함수를 만들어야 했다.</w:t>
          </w:r>
        </w:sdtContent>
      </w:sdt>
    </w:p>
    <w:p w:rsidR="00000000" w:rsidDel="00000000" w:rsidP="00000000" w:rsidRDefault="00000000" w:rsidRPr="00000000" w14:paraId="00000419">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A">
      <w:pPr>
        <w:widowControl w:val="1"/>
        <w:ind w:left="720" w:firstLine="0"/>
        <w:jc w:val="left"/>
        <w:rPr>
          <w:rFonts w:ascii="Arial" w:cs="Arial" w:eastAsia="Arial" w:hAnsi="Arial"/>
        </w:rPr>
      </w:pPr>
      <w:sdt>
        <w:sdtPr>
          <w:tag w:val="goog_rdk_189"/>
        </w:sdtPr>
        <w:sdtContent>
          <w:r w:rsidDel="00000000" w:rsidR="00000000" w:rsidRPr="00000000">
            <w:rPr>
              <w:rFonts w:ascii="Arial Unicode MS" w:cs="Arial Unicode MS" w:eastAsia="Arial Unicode MS" w:hAnsi="Arial Unicode MS"/>
              <w:rtl w:val="0"/>
            </w:rPr>
            <w:t xml:space="preserve">해결법</w:t>
          </w:r>
        </w:sdtContent>
      </w:sdt>
    </w:p>
    <w:p w:rsidR="00000000" w:rsidDel="00000000" w:rsidP="00000000" w:rsidRDefault="00000000" w:rsidRPr="00000000" w14:paraId="0000041B">
      <w:pPr>
        <w:widowControl w:val="1"/>
        <w:ind w:left="720" w:firstLine="0"/>
        <w:jc w:val="left"/>
        <w:rPr>
          <w:rFonts w:ascii="Arial" w:cs="Arial" w:eastAsia="Arial" w:hAnsi="Arial"/>
        </w:rPr>
      </w:pPr>
      <w:sdt>
        <w:sdtPr>
          <w:tag w:val="goog_rdk_190"/>
        </w:sdtPr>
        <w:sdtContent>
          <w:r w:rsidDel="00000000" w:rsidR="00000000" w:rsidRPr="00000000">
            <w:rPr>
              <w:rFonts w:ascii="Arial Unicode MS" w:cs="Arial Unicode MS" w:eastAsia="Arial Unicode MS" w:hAnsi="Arial Unicode MS"/>
              <w:rtl w:val="0"/>
            </w:rPr>
            <w:t xml:space="preserve">우선 영어 질문이 수행 될 경우 사용자의 음성을 인식하는 오디오 모듈인 stream audio의 사전 설정에서 언어를 “ko-kr”에서 “en-US”로 변환시킨다. </w:t>
          </w:r>
        </w:sdtContent>
      </w:sdt>
    </w:p>
    <w:p w:rsidR="00000000" w:rsidDel="00000000" w:rsidP="00000000" w:rsidRDefault="00000000" w:rsidRPr="00000000" w14:paraId="0000041C">
      <w:pPr>
        <w:widowControl w:val="1"/>
        <w:ind w:left="720" w:firstLine="0"/>
        <w:jc w:val="left"/>
        <w:rPr>
          <w:rFonts w:ascii="Arial" w:cs="Arial" w:eastAsia="Arial" w:hAnsi="Arial"/>
        </w:rPr>
      </w:pPr>
      <w:sdt>
        <w:sdtPr>
          <w:tag w:val="goog_rdk_191"/>
        </w:sdtPr>
        <w:sdtContent>
          <w:r w:rsidDel="00000000" w:rsidR="00000000" w:rsidRPr="00000000">
            <w:rPr>
              <w:rFonts w:ascii="Arial Unicode MS" w:cs="Arial Unicode MS" w:eastAsia="Arial Unicode MS" w:hAnsi="Arial Unicode MS"/>
              <w:rtl w:val="0"/>
            </w:rPr>
            <w:t xml:space="preserve">그 다음 통상 영어에서 가장 많이 등장하는 모음 알파벳들을 detect하는 조건문을 추가시킨다. 모든 알파벳이 해당 converted text에 있는지 확인할 필요 없이, 변환된 text를 배열에 저장하고 그 안에서 모음 알파벳이 발견된다면 그것은 사용자가 영어로 답변하고 있음을 의미한다. 반대로 모음 알파벳이 하나도 detect 되지 않으면 사용자는 영어가 아닌 다른 언어로 답변을 하는 것이다. 따라서 우리는 후자를 선택하여, 변환된 문장에서 모음 알파벳이 발견되지 않을 경우 “ 영어로 답변을 진행했어야 합니다 ” 라는 음성 합성 보이스를 출력하며 감점을 진행하도록 함수를 구성했다. </w:t>
          </w:r>
        </w:sdtContent>
      </w:sdt>
    </w:p>
    <w:p w:rsidR="00000000" w:rsidDel="00000000" w:rsidP="00000000" w:rsidRDefault="00000000" w:rsidRPr="00000000" w14:paraId="0000041D">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E">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F">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Feedback 2</w:t>
      </w:r>
    </w:p>
    <w:p w:rsidR="00000000" w:rsidDel="00000000" w:rsidP="00000000" w:rsidRDefault="00000000" w:rsidRPr="00000000" w14:paraId="00000420">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1">
      <w:pPr>
        <w:widowControl w:val="1"/>
        <w:ind w:left="720" w:firstLine="0"/>
        <w:jc w:val="left"/>
        <w:rPr>
          <w:rFonts w:ascii="Arial" w:cs="Arial" w:eastAsia="Arial" w:hAnsi="Arial"/>
        </w:rPr>
      </w:pPr>
      <w:sdt>
        <w:sdtPr>
          <w:tag w:val="goog_rdk_192"/>
        </w:sdtPr>
        <w:sdtContent>
          <w:r w:rsidDel="00000000" w:rsidR="00000000" w:rsidRPr="00000000">
            <w:rPr>
              <w:rFonts w:ascii="Arial Unicode MS" w:cs="Arial Unicode MS" w:eastAsia="Arial Unicode MS" w:hAnsi="Arial Unicode MS"/>
              <w:rtl w:val="0"/>
            </w:rPr>
            <w:t xml:space="preserve">답변 시간에 대한 문제 </w:t>
          </w:r>
        </w:sdtContent>
      </w:sdt>
    </w:p>
    <w:p w:rsidR="00000000" w:rsidDel="00000000" w:rsidP="00000000" w:rsidRDefault="00000000" w:rsidRPr="00000000" w14:paraId="00000422">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3">
      <w:pPr>
        <w:widowControl w:val="1"/>
        <w:ind w:left="720" w:firstLine="0"/>
        <w:jc w:val="left"/>
        <w:rPr>
          <w:rFonts w:ascii="Arial" w:cs="Arial" w:eastAsia="Arial" w:hAnsi="Arial"/>
        </w:rPr>
      </w:pPr>
      <w:sdt>
        <w:sdtPr>
          <w:tag w:val="goog_rdk_193"/>
        </w:sdtPr>
        <w:sdtContent>
          <w:r w:rsidDel="00000000" w:rsidR="00000000" w:rsidRPr="00000000">
            <w:rPr>
              <w:rFonts w:ascii="Arial Unicode MS" w:cs="Arial Unicode MS" w:eastAsia="Arial Unicode MS" w:hAnsi="Arial Unicode MS"/>
              <w:rtl w:val="0"/>
            </w:rPr>
            <w:t xml:space="preserve">실제 사용자들을 대상으로 베타 테스트를 진행한 결과, 현재 주어진 답변시간이 얼마나 되는지를 알려줌과 동시에 남은 시간을 알려주는것이 필요하다는 피드백을 받았다. 따라서 이부분에 대한 피드백을 반영했다.</w:t>
          </w:r>
        </w:sdtContent>
      </w:sdt>
    </w:p>
    <w:p w:rsidR="00000000" w:rsidDel="00000000" w:rsidP="00000000" w:rsidRDefault="00000000" w:rsidRPr="00000000" w14:paraId="00000424">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5">
      <w:pPr>
        <w:widowControl w:val="1"/>
        <w:ind w:left="720" w:firstLine="0"/>
        <w:jc w:val="left"/>
        <w:rPr>
          <w:rFonts w:ascii="Arial" w:cs="Arial" w:eastAsia="Arial" w:hAnsi="Arial"/>
        </w:rPr>
      </w:pPr>
      <w:sdt>
        <w:sdtPr>
          <w:tag w:val="goog_rdk_194"/>
        </w:sdtPr>
        <w:sdtContent>
          <w:r w:rsidDel="00000000" w:rsidR="00000000" w:rsidRPr="00000000">
            <w:rPr>
              <w:rFonts w:ascii="Arial Unicode MS" w:cs="Arial Unicode MS" w:eastAsia="Arial Unicode MS" w:hAnsi="Arial Unicode MS"/>
              <w:rtl w:val="0"/>
            </w:rPr>
            <w:t xml:space="preserve">해결법</w:t>
          </w:r>
        </w:sdtContent>
      </w:sdt>
    </w:p>
    <w:p w:rsidR="00000000" w:rsidDel="00000000" w:rsidP="00000000" w:rsidRDefault="00000000" w:rsidRPr="00000000" w14:paraId="00000426">
      <w:pPr>
        <w:widowControl w:val="1"/>
        <w:ind w:left="720" w:firstLine="0"/>
        <w:jc w:val="left"/>
        <w:rPr>
          <w:rFonts w:ascii="Arial" w:cs="Arial" w:eastAsia="Arial" w:hAnsi="Arial"/>
        </w:rPr>
      </w:pPr>
      <w:sdt>
        <w:sdtPr>
          <w:tag w:val="goog_rdk_195"/>
        </w:sdtPr>
        <w:sdtContent>
          <w:r w:rsidDel="00000000" w:rsidR="00000000" w:rsidRPr="00000000">
            <w:rPr>
              <w:rFonts w:ascii="Arial Unicode MS" w:cs="Arial Unicode MS" w:eastAsia="Arial Unicode MS" w:hAnsi="Arial Unicode MS"/>
              <w:rtl w:val="0"/>
            </w:rPr>
            <w:t xml:space="preserve">우선 질문별로 난이도가 다르기 때문에 답변시간도 각각 다르다. 따라서 해당 질문이 list 함수에서 지정되면 출력되기 전에 음성 합성 voice를 통해 질문에 대한 답변시간을 notify한다. 또한, 주어진 답변시간에서 5초가 남을 경우 다시 음성 합성 voice를 통해 잔여 시간을 알려주는 기능을 추가해 주었다. </w:t>
          </w:r>
        </w:sdtContent>
      </w:sdt>
    </w:p>
    <w:p w:rsidR="00000000" w:rsidDel="00000000" w:rsidP="00000000" w:rsidRDefault="00000000" w:rsidRPr="00000000" w14:paraId="00000427">
      <w:pPr>
        <w:widowControl w:val="1"/>
        <w:ind w:left="720" w:firstLine="0"/>
        <w:jc w:val="left"/>
        <w:rPr>
          <w:rFonts w:ascii="Arial" w:cs="Arial" w:eastAsia="Arial" w:hAnsi="Arial"/>
        </w:rPr>
      </w:pPr>
      <w:sdt>
        <w:sdtPr>
          <w:tag w:val="goog_rdk_196"/>
        </w:sdtPr>
        <w:sdtContent>
          <w:r w:rsidDel="00000000" w:rsidR="00000000" w:rsidRPr="00000000">
            <w:rPr>
              <w:rFonts w:ascii="Arial Unicode MS" w:cs="Arial Unicode MS" w:eastAsia="Arial Unicode MS" w:hAnsi="Arial Unicode MS"/>
              <w:rtl w:val="0"/>
            </w:rPr>
            <w:t xml:space="preserve">결론적으로 사용자는 본인의 주어진 답변시간과 잔여 답변 시간을 틈틈히 확인할 수 있다.</w:t>
          </w:r>
        </w:sdtContent>
      </w:sdt>
    </w:p>
    <w:p w:rsidR="00000000" w:rsidDel="00000000" w:rsidP="00000000" w:rsidRDefault="00000000" w:rsidRPr="00000000" w14:paraId="00000428">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9">
      <w:pPr>
        <w:widowControl w:val="1"/>
        <w:ind w:left="720" w:firstLine="0"/>
        <w:jc w:val="left"/>
        <w:rPr>
          <w:rFonts w:ascii="Arial" w:cs="Arial" w:eastAsia="Arial" w:hAnsi="Arial"/>
        </w:rPr>
      </w:pPr>
      <w:r w:rsidDel="00000000" w:rsidR="00000000" w:rsidRPr="00000000">
        <w:rPr>
          <w:rFonts w:ascii="Arial" w:cs="Arial" w:eastAsia="Arial" w:hAnsi="Arial"/>
          <w:rtl w:val="0"/>
        </w:rPr>
        <w:t xml:space="preserve">Feedback 3</w:t>
      </w:r>
    </w:p>
    <w:p w:rsidR="00000000" w:rsidDel="00000000" w:rsidP="00000000" w:rsidRDefault="00000000" w:rsidRPr="00000000" w14:paraId="0000042A">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B">
      <w:pPr>
        <w:widowControl w:val="1"/>
        <w:ind w:left="720" w:firstLine="0"/>
        <w:jc w:val="left"/>
        <w:rPr>
          <w:rFonts w:ascii="Arial" w:cs="Arial" w:eastAsia="Arial" w:hAnsi="Arial"/>
        </w:rPr>
      </w:pPr>
      <w:sdt>
        <w:sdtPr>
          <w:tag w:val="goog_rdk_197"/>
        </w:sdtPr>
        <w:sdtContent>
          <w:r w:rsidDel="00000000" w:rsidR="00000000" w:rsidRPr="00000000">
            <w:rPr>
              <w:rFonts w:ascii="Arial Unicode MS" w:cs="Arial Unicode MS" w:eastAsia="Arial Unicode MS" w:hAnsi="Arial Unicode MS"/>
              <w:rtl w:val="0"/>
            </w:rPr>
            <w:t xml:space="preserve">난이도 설정에 대한 건의</w:t>
          </w:r>
        </w:sdtContent>
      </w:sdt>
    </w:p>
    <w:p w:rsidR="00000000" w:rsidDel="00000000" w:rsidP="00000000" w:rsidRDefault="00000000" w:rsidRPr="00000000" w14:paraId="0000042C">
      <w:pPr>
        <w:widowControl w:val="1"/>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D">
      <w:pPr>
        <w:widowControl w:val="1"/>
        <w:ind w:left="720" w:firstLine="0"/>
        <w:jc w:val="left"/>
        <w:rPr>
          <w:b w:val="1"/>
        </w:rPr>
      </w:pPr>
      <w:sdt>
        <w:sdtPr>
          <w:tag w:val="goog_rdk_198"/>
        </w:sdtPr>
        <w:sdtContent>
          <w:r w:rsidDel="00000000" w:rsidR="00000000" w:rsidRPr="00000000">
            <w:rPr>
              <w:rFonts w:ascii="Arial Unicode MS" w:cs="Arial Unicode MS" w:eastAsia="Arial Unicode MS" w:hAnsi="Arial Unicode MS"/>
              <w:rtl w:val="0"/>
            </w:rPr>
            <w:t xml:space="preserve">실제 학우들이 테스트를 진행할 때, 돌발 질문과 영어질문, 그리고 난이도가 높은 질문들을 단기간에 답변하고 조리있게 답변하기가 어렵다는 의견이 있었다. 따라서 한번에 많은 기능들을 제공하기보다, 사용자가 원하는 난이도를 설정하고 그에 맞게 인터뷰를 할 수 있도록 기능을 추가하는 것이 좋겠다고 생각했다. 따라서 난이도 1인 경우에는 기본 질문 3가지, 난이도 2인 경우에는 기본질문 3가지 + 돌발 질문 1가지, 난이도 3인 경우에는 기본 질문 3가지+ 돌발질문 1가지+ 영어질문 등으로 점진적인 난이도를 구성하였으며 이를 바탕으로 사용자가 직접 선택할 수 있도록 수정해 주었다. </w:t>
          </w:r>
        </w:sdtContent>
      </w:sdt>
      <w:r w:rsidDel="00000000" w:rsidR="00000000" w:rsidRPr="00000000">
        <w:rPr>
          <w:rtl w:val="0"/>
        </w:rPr>
      </w:r>
    </w:p>
    <w:p w:rsidR="00000000" w:rsidDel="00000000" w:rsidP="00000000" w:rsidRDefault="00000000" w:rsidRPr="00000000" w14:paraId="0000042E">
      <w:pPr>
        <w:ind w:left="566" w:hanging="566"/>
        <w:rPr>
          <w:b w:val="1"/>
        </w:rPr>
      </w:pPr>
      <w:r w:rsidDel="00000000" w:rsidR="00000000" w:rsidRPr="00000000">
        <w:rPr>
          <w:rtl w:val="0"/>
        </w:rPr>
      </w:r>
    </w:p>
    <w:p w:rsidR="00000000" w:rsidDel="00000000" w:rsidP="00000000" w:rsidRDefault="00000000" w:rsidRPr="00000000" w14:paraId="0000042F">
      <w:pPr>
        <w:ind w:left="566" w:hanging="566"/>
        <w:rPr>
          <w:b w:val="1"/>
        </w:rPr>
      </w:pPr>
      <w:r w:rsidDel="00000000" w:rsidR="00000000" w:rsidRPr="00000000">
        <w:rPr>
          <w:rtl w:val="0"/>
        </w:rPr>
      </w:r>
    </w:p>
    <w:p w:rsidR="00000000" w:rsidDel="00000000" w:rsidP="00000000" w:rsidRDefault="00000000" w:rsidRPr="00000000" w14:paraId="00000430">
      <w:pPr>
        <w:ind w:left="566" w:hanging="566"/>
        <w:rPr>
          <w:b w:val="1"/>
        </w:rPr>
      </w:pPr>
      <w:r w:rsidDel="00000000" w:rsidR="00000000" w:rsidRPr="00000000">
        <w:rPr>
          <w:b w:val="1"/>
          <w:rtl w:val="0"/>
        </w:rPr>
        <w:t xml:space="preserve">4.  Implementation and Evaluation</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4.1 Implementation(구현)</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4.1.1 구현에 사용된 개발 도구</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both"/>
        <w:rPr>
          <w:rFonts w:ascii="Malgun Gothic" w:cs="Malgun Gothic" w:eastAsia="Malgun Gothic" w:hAnsi="Malgun Gothic"/>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both"/>
        <w:rPr/>
      </w:pPr>
      <w:r w:rsidDel="00000000" w:rsidR="00000000" w:rsidRPr="00000000">
        <w:rPr>
          <w:rtl w:val="0"/>
        </w:rPr>
        <w:t xml:space="preserve">장비목록 - 로보티즈 엔지니어 키트 2개, Raspberry HDMI LCD 5 inch Touch Screen, R+ Task, 200만 화소 HD1080P C-MOS 이미지 센서, VM-700 콘덴서 마이크, Google Speech Recognition, Machine Learning for Kids, Affectiva</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both"/>
        <w:rPr/>
      </w:pPr>
      <w:r w:rsidDel="00000000" w:rsidR="00000000" w:rsidRPr="00000000">
        <w:rPr>
          <w:rtl w:val="0"/>
        </w:rPr>
      </w:r>
    </w:p>
    <w:p w:rsidR="00000000" w:rsidDel="00000000" w:rsidP="00000000" w:rsidRDefault="00000000" w:rsidRPr="00000000" w14:paraId="00000436">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로보티즈 엔지니어 키트, Raspberry HDMI LCD 5 inch Touch Screen - 로봇 하드웨어 제작 시 로보티즈사의 엔지니어 키트 2개를 구입하여 모터, 메인보드 그리고 연결 장치들을 사용하였다. 먼저 사람 형태로 로봇을 디자인하고 조립하였고, 사람과의 대화상황에서 보다 자연스럽고 다양한 모션 출력을 위해 목과 양팔에 모터를 하나씩 추가하였다. </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38">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DYNAMIXel Wizard 2.0  - 로봇의 모터 포트 번호 재배치, 토크 제어</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3A">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R+ Task - 모션 제작은 로보티즈에서 제공하는 R+ Task라는 프로그램으로 모터 축의 구동 범위 각도와 타이밍을 조절하여 총 12가지의 모션을 제작하여 보드에 다운로드하였다. </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3C">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200만 화소 HD1080P C-MOS 이미지 센서, VM-700 콘덴서 마이크 - 사용자로부터 들어오는 입력은 크게 음성과 영상이 있는데, 영상은 이미지 센서를 통해 사용자의 얼굴을 받아들이고 표정을 통해 감정을 분석하는 Affectiva Module로 전송된다. 음성은 마이크를 통해 사용자의 목소리를 받아들이고 발화 내용은 Google Speech Recognition Module로 보내지고 목소리 톤의 정보는 목소리의 주파수, 빠르기, 크기를 분석하는 단으로 보내진다.</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3E">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Google Speech Recognition - 마이크로 들어온 음성을 Google Speech Recognition 을 통해 텍스트로 전환시켜 준다. 음성이 입력되는 시간과 원하는 언어를 설정하였고 주변 노이즈 감소 정도를 정해주었다.</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t xml:space="preserve">  </w:t>
      </w:r>
    </w:p>
    <w:p w:rsidR="00000000" w:rsidDel="00000000" w:rsidP="00000000" w:rsidRDefault="00000000" w:rsidRPr="00000000" w14:paraId="00000440">
      <w:pPr>
        <w:numPr>
          <w:ilvl w:val="0"/>
          <w:numId w:val="16"/>
        </w:numPr>
        <w:ind w:left="720" w:hanging="360"/>
        <w:rPr>
          <w:u w:val="none"/>
        </w:rPr>
      </w:pPr>
      <w:r w:rsidDel="00000000" w:rsidR="00000000" w:rsidRPr="00000000">
        <w:rPr>
          <w:rtl w:val="0"/>
        </w:rPr>
        <w:t xml:space="preserve">Machine Learning for Kids - Google Speech Recognition에서 전환한 텍스트를 정해진 라벨로 분석하도록 비교적 간단한 툴인 Machine Learning for Kids를 이용하여 머신러닝 모델을 제작하였다. 사용자가 입력한 음성 내용에 따라 정확하고 긍정적인 표현일 때는 Good으로, 애매모호하고 부정적인 표현을 할 때는 Bad로, 공감의 표현을 할 때는 Sympathy로, 인사말일 때는 Greeting, 끝인사를 할 때는 Bye로 라벨이 분류될 수 있도록 각 레벨에 적합한 단어들을 추가하였다. 따라서 음성으로 입력된 텍스트들은 Machine Learning for Kids의 Server로 전송하여 각 라벨로 분류되고 아바타 얼굴 표정과 로봇의 모션을 제어하는 단으로 보내진다.</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42">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로보티즈 메인보드 - 제작한 모션이 다운로드된 보드는 zigbee 통신으로 PC와 통신하는데 사용자로부터 입력된 음성, 영상 값에 의해 정해진 모션 넘버를 PC에서 메인보드로 전송해주면 메인보드에서 모션을 취하도록 한다.</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44">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Affectiva - 웹캠을 통해 들어온 사용자의 얼굴을 인식 및 얼굴 특징 좌표들을 자동으로 생성하여 사용자의 얼굴 요소들의 움직임 범위를 계산하여 사용자의 얼굴 감정을 분석한다. 이렇게 분석된 사용자의 감정 결과를 아바타 얼굴 표정과 로봇의 모션을 제어하는 단으로 보낸다.</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both"/>
        <w:rPr/>
      </w:pPr>
      <w:r w:rsidDel="00000000" w:rsidR="00000000" w:rsidRPr="00000000">
        <w:rPr>
          <w:rtl w:val="0"/>
        </w:rPr>
      </w:r>
    </w:p>
    <w:p w:rsidR="00000000" w:rsidDel="00000000" w:rsidP="00000000" w:rsidRDefault="00000000" w:rsidRPr="00000000" w14:paraId="00000446">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Avatar - 아바타 얼굴 표정과 로봇의 모션을 제어하는 단에서 최종 출력으로 결정된 로봇의 얼굴 표정값을 Socket 통신으로 받아와서 사용자 얼굴 인식시 생성되는 34개의 좌표와 동일한 위치의 아바타 좌표들에 각 표정값들을 할당하여 표정 변화를 구현하였다.</w:t>
      </w:r>
    </w:p>
    <w:p w:rsidR="00000000" w:rsidDel="00000000" w:rsidP="00000000" w:rsidRDefault="00000000" w:rsidRPr="00000000" w14:paraId="00000447">
      <w:pPr>
        <w:ind w:left="0" w:firstLine="0"/>
        <w:rPr/>
      </w:pPr>
      <w:r w:rsidDel="00000000" w:rsidR="00000000" w:rsidRPr="00000000">
        <w:rPr>
          <w:rtl w:val="0"/>
        </w:rPr>
        <w:t xml:space="preserve"> </w:t>
        <w:tab/>
      </w:r>
    </w:p>
    <w:p w:rsidR="00000000" w:rsidDel="00000000" w:rsidP="00000000" w:rsidRDefault="00000000" w:rsidRPr="00000000" w14:paraId="00000448">
      <w:pPr>
        <w:numPr>
          <w:ilvl w:val="0"/>
          <w:numId w:val="16"/>
        </w:numPr>
        <w:ind w:left="720" w:hanging="360"/>
        <w:rPr>
          <w:u w:val="none"/>
        </w:rPr>
      </w:pPr>
      <w:r w:rsidDel="00000000" w:rsidR="00000000" w:rsidRPr="00000000">
        <w:rPr>
          <w:rtl w:val="0"/>
        </w:rPr>
        <w:t xml:space="preserve">Raspberry HDMI LCD Touch Screen - 생성한 아바타를 Raspberry 모니터에 출력하였다.</w:t>
      </w:r>
    </w:p>
    <w:p w:rsidR="00000000" w:rsidDel="00000000" w:rsidP="00000000" w:rsidRDefault="00000000" w:rsidRPr="00000000" w14:paraId="00000449">
      <w:pPr>
        <w:ind w:left="908" w:hanging="276"/>
        <w:rPr/>
      </w:pPr>
      <w:r w:rsidDel="00000000" w:rsidR="00000000" w:rsidRPr="00000000">
        <w:rPr>
          <w:rtl w:val="0"/>
        </w:rPr>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left"/>
        <w:rPr/>
      </w:pPr>
      <w:r w:rsidDel="00000000" w:rsidR="00000000" w:rsidRPr="00000000">
        <w:rPr>
          <w:rtl w:val="0"/>
        </w:rPr>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276"/>
        <w:jc w:val="left"/>
        <w:rPr/>
      </w:pPr>
      <w:r w:rsidDel="00000000" w:rsidR="00000000" w:rsidRPr="00000000">
        <w:rPr>
          <w:rtl w:val="0"/>
        </w:rPr>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4.1.2 구현 환경</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476"/>
        <w:jc w:val="both"/>
        <w:rPr>
          <w:b w:val="1"/>
        </w:rPr>
      </w:pPr>
      <w:r w:rsidDel="00000000" w:rsidR="00000000" w:rsidRPr="00000000">
        <w:rPr>
          <w:b w:val="1"/>
          <w:rtl w:val="0"/>
        </w:rPr>
        <w:tab/>
      </w:r>
    </w:p>
    <w:p w:rsidR="00000000" w:rsidDel="00000000" w:rsidP="00000000" w:rsidRDefault="00000000" w:rsidRPr="00000000" w14:paraId="0000044E">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Python 3.7.4</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 xml:space="preserve">원활한 package 사용과 api와의 버전 통합을 위해 Python3을 설치하였고, 3.7 버젼을 사용하였다. </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451">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Anaconda </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번거로운 패키지의 설치 과정을 생략할 수 있고 다양한 Python Package를 원활하게 사용할 수 있기 때문에 Anaconda package를 설치 하였다.  </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454">
      <w:pPr>
        <w:numPr>
          <w:ilvl w:val="0"/>
          <w:numId w:val="13"/>
        </w:numPr>
        <w:ind w:left="720" w:hanging="360"/>
        <w:rPr/>
      </w:pPr>
      <w:r w:rsidDel="00000000" w:rsidR="00000000" w:rsidRPr="00000000">
        <w:rPr>
          <w:rtl w:val="0"/>
        </w:rPr>
        <w:t xml:space="preserve">Speech Recognition Package</w:t>
      </w:r>
    </w:p>
    <w:p w:rsidR="00000000" w:rsidDel="00000000" w:rsidP="00000000" w:rsidRDefault="00000000" w:rsidRPr="00000000" w14:paraId="00000455">
      <w:pPr>
        <w:rPr/>
      </w:pPr>
      <w:r w:rsidDel="00000000" w:rsidR="00000000" w:rsidRPr="00000000">
        <w:rPr>
          <w:rtl w:val="0"/>
        </w:rPr>
        <w:tab/>
        <w:t xml:space="preserve">Python 환경에서 음성인식을 손쉽게 진행할 수 있는 Speech Recognition Package를 설치하였다. </w:t>
      </w:r>
    </w:p>
    <w:p w:rsidR="00000000" w:rsidDel="00000000" w:rsidP="00000000" w:rsidRDefault="00000000" w:rsidRPr="00000000" w14:paraId="00000456">
      <w:pPr>
        <w:rPr/>
      </w:pPr>
      <w:r w:rsidDel="00000000" w:rsidR="00000000" w:rsidRPr="00000000">
        <w:rPr>
          <w:rtl w:val="0"/>
        </w:rPr>
        <w:tab/>
        <w:t xml:space="preserve">모든 작업들은 Recognizer 클래스 안에서 발생하며, Recognizer instance는 </w:t>
      </w:r>
    </w:p>
    <w:p w:rsidR="00000000" w:rsidDel="00000000" w:rsidP="00000000" w:rsidRDefault="00000000" w:rsidRPr="00000000" w14:paraId="00000457">
      <w:pPr>
        <w:ind w:firstLine="720"/>
        <w:rPr>
          <w:color w:val="333333"/>
          <w:sz w:val="22"/>
          <w:szCs w:val="22"/>
          <w:shd w:fill="f8f8f8" w:val="clear"/>
        </w:rPr>
      </w:pPr>
      <w:r w:rsidDel="00000000" w:rsidR="00000000" w:rsidRPr="00000000">
        <w:rPr>
          <w:sz w:val="22"/>
          <w:szCs w:val="22"/>
          <w:shd w:fill="f8f8f8" w:val="clear"/>
          <w:rtl w:val="0"/>
        </w:rPr>
        <w:t xml:space="preserve">r</w:t>
      </w:r>
      <w:r w:rsidDel="00000000" w:rsidR="00000000" w:rsidRPr="00000000">
        <w:rPr>
          <w:color w:val="333333"/>
          <w:sz w:val="22"/>
          <w:szCs w:val="22"/>
          <w:shd w:fill="f8f8f8" w:val="clear"/>
          <w:rtl w:val="0"/>
        </w:rPr>
        <w:t xml:space="preserve"> = </w:t>
      </w:r>
      <w:r w:rsidDel="00000000" w:rsidR="00000000" w:rsidRPr="00000000">
        <w:rPr>
          <w:sz w:val="22"/>
          <w:szCs w:val="22"/>
          <w:shd w:fill="f8f8f8" w:val="clear"/>
          <w:rtl w:val="0"/>
        </w:rPr>
        <w:t xml:space="preserve">sr</w:t>
      </w:r>
      <w:r w:rsidDel="00000000" w:rsidR="00000000" w:rsidRPr="00000000">
        <w:rPr>
          <w:color w:val="333333"/>
          <w:sz w:val="22"/>
          <w:szCs w:val="22"/>
          <w:shd w:fill="f8f8f8" w:val="clear"/>
          <w:rtl w:val="0"/>
        </w:rPr>
        <w:t xml:space="preserve">.</w:t>
      </w:r>
      <w:r w:rsidDel="00000000" w:rsidR="00000000" w:rsidRPr="00000000">
        <w:rPr>
          <w:sz w:val="22"/>
          <w:szCs w:val="22"/>
          <w:shd w:fill="f8f8f8" w:val="clear"/>
          <w:rtl w:val="0"/>
        </w:rPr>
        <w:t xml:space="preserve">Recognizer</w:t>
      </w:r>
      <w:r w:rsidDel="00000000" w:rsidR="00000000" w:rsidRPr="00000000">
        <w:rPr>
          <w:color w:val="333333"/>
          <w:sz w:val="22"/>
          <w:szCs w:val="22"/>
          <w:shd w:fill="f8f8f8" w:val="clear"/>
          <w:rtl w:val="0"/>
        </w:rPr>
        <w:t xml:space="preserve">()</w:t>
      </w:r>
    </w:p>
    <w:p w:rsidR="00000000" w:rsidDel="00000000" w:rsidP="00000000" w:rsidRDefault="00000000" w:rsidRPr="00000000" w14:paraId="00000458">
      <w:pPr>
        <w:rPr/>
      </w:pPr>
      <w:r w:rsidDel="00000000" w:rsidR="00000000" w:rsidRPr="00000000">
        <w:rPr>
          <w:rtl w:val="0"/>
        </w:rPr>
        <w:tab/>
        <w:t xml:space="preserve">다음과 같이 단순히 생성 가능하다. </w:t>
      </w:r>
    </w:p>
    <w:p w:rsidR="00000000" w:rsidDel="00000000" w:rsidP="00000000" w:rsidRDefault="00000000" w:rsidRPr="00000000" w14:paraId="00000459">
      <w:pPr>
        <w:ind w:left="720" w:firstLine="0"/>
        <w:rPr/>
      </w:pPr>
      <w:r w:rsidDel="00000000" w:rsidR="00000000" w:rsidRPr="00000000">
        <w:rPr>
          <w:rtl w:val="0"/>
        </w:rPr>
      </w:r>
    </w:p>
    <w:p w:rsidR="00000000" w:rsidDel="00000000" w:rsidP="00000000" w:rsidRDefault="00000000" w:rsidRPr="00000000" w14:paraId="0000045A">
      <w:pPr>
        <w:numPr>
          <w:ilvl w:val="0"/>
          <w:numId w:val="13"/>
        </w:numPr>
        <w:ind w:left="720" w:hanging="360"/>
        <w:rPr/>
      </w:pPr>
      <w:r w:rsidDel="00000000" w:rsidR="00000000" w:rsidRPr="00000000">
        <w:rPr>
          <w:rtl w:val="0"/>
        </w:rPr>
        <w:t xml:space="preserve">Affectiva</w:t>
      </w:r>
    </w:p>
    <w:p w:rsidR="00000000" w:rsidDel="00000000" w:rsidP="00000000" w:rsidRDefault="00000000" w:rsidRPr="00000000" w14:paraId="0000045B">
      <w:pPr>
        <w:ind w:left="720" w:firstLine="0"/>
        <w:rPr/>
      </w:pPr>
      <w:r w:rsidDel="00000000" w:rsidR="00000000" w:rsidRPr="00000000">
        <w:rPr>
          <w:rtl w:val="0"/>
        </w:rPr>
        <w:t xml:space="preserve">3.4.1.575 Version의 Assembly Affdex.dll파일을 사용하였으며 Unity와의 효율적인 연동을 위해 C# 언어로 된 sdk파일을 사용하였다.</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numPr>
          <w:ilvl w:val="0"/>
          <w:numId w:val="13"/>
        </w:numPr>
        <w:ind w:left="720" w:hanging="360"/>
        <w:rPr/>
      </w:pPr>
      <w:r w:rsidDel="00000000" w:rsidR="00000000" w:rsidRPr="00000000">
        <w:rPr>
          <w:rtl w:val="0"/>
        </w:rPr>
        <w:t xml:space="preserve">Unity</w:t>
      </w:r>
    </w:p>
    <w:p w:rsidR="00000000" w:rsidDel="00000000" w:rsidP="00000000" w:rsidRDefault="00000000" w:rsidRPr="00000000" w14:paraId="0000045E">
      <w:pPr>
        <w:ind w:left="720" w:firstLine="0"/>
        <w:rPr/>
      </w:pPr>
      <w:r w:rsidDel="00000000" w:rsidR="00000000" w:rsidRPr="00000000">
        <w:rPr>
          <w:rtl w:val="0"/>
        </w:rPr>
        <w:t xml:space="preserve">초기 아바타 생성 시 사용된 버전인 2018.2.13f1을 사용하였으며 동일 년도내에서 이전 버전을 사용하여도 괜찮으나 2018년 이전이나 이후의 년도의 버전으로 프로젝트를 오픈할 경우, 버전 충돌이 나타날 수 있다.</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0"/>
          <w:numId w:val="13"/>
        </w:numPr>
        <w:ind w:left="720" w:hanging="360"/>
        <w:rPr/>
      </w:pPr>
      <w:r w:rsidDel="00000000" w:rsidR="00000000" w:rsidRPr="00000000">
        <w:rPr>
          <w:rtl w:val="0"/>
        </w:rPr>
        <w:t xml:space="preserve">Robotics 로봇 사양</w:t>
      </w:r>
    </w:p>
    <w:p w:rsidR="00000000" w:rsidDel="00000000" w:rsidP="00000000" w:rsidRDefault="00000000" w:rsidRPr="00000000" w14:paraId="00000461">
      <w:pPr>
        <w:ind w:left="720" w:firstLine="0"/>
        <w:rPr>
          <w:rFonts w:ascii="Calibri" w:cs="Calibri" w:eastAsia="Calibri" w:hAnsi="Calibri"/>
        </w:rPr>
      </w:pPr>
      <w:r w:rsidDel="00000000" w:rsidR="00000000" w:rsidRPr="00000000">
        <w:rPr>
          <w:rFonts w:ascii="Calibri" w:cs="Calibri" w:eastAsia="Calibri" w:hAnsi="Calibri"/>
          <w:rtl w:val="0"/>
        </w:rPr>
        <w:t xml:space="preserve">MCU : ARM Cortex M4</w:t>
      </w:r>
    </w:p>
    <w:p w:rsidR="00000000" w:rsidDel="00000000" w:rsidP="00000000" w:rsidRDefault="00000000" w:rsidRPr="00000000" w14:paraId="00000462">
      <w:pPr>
        <w:ind w:left="720" w:firstLine="0"/>
        <w:rPr>
          <w:rFonts w:ascii="Calibri" w:cs="Calibri" w:eastAsia="Calibri" w:hAnsi="Calibri"/>
        </w:rPr>
      </w:pPr>
      <w:r w:rsidDel="00000000" w:rsidR="00000000" w:rsidRPr="00000000">
        <w:rPr>
          <w:rFonts w:ascii="Calibri" w:cs="Calibri" w:eastAsia="Calibri" w:hAnsi="Calibri"/>
          <w:rtl w:val="0"/>
        </w:rPr>
        <w:t xml:space="preserve">Motor : 2XL-W250-T (2</w:t>
      </w:r>
      <w:r w:rsidDel="00000000" w:rsidR="00000000" w:rsidRPr="00000000">
        <w:rPr>
          <w:rFonts w:ascii="Gulim" w:cs="Gulim" w:eastAsia="Gulim" w:hAnsi="Gulim"/>
          <w:rtl w:val="0"/>
        </w:rPr>
        <w:t xml:space="preserve">축 적용</w:t>
      </w:r>
      <w:r w:rsidDel="00000000" w:rsidR="00000000" w:rsidRPr="00000000">
        <w:rPr>
          <w:rFonts w:ascii="Calibri" w:cs="Calibri" w:eastAsia="Calibri" w:hAnsi="Calibri"/>
          <w:rtl w:val="0"/>
        </w:rPr>
        <w:t xml:space="preserve">) </w:t>
      </w:r>
    </w:p>
    <w:p w:rsidR="00000000" w:rsidDel="00000000" w:rsidP="00000000" w:rsidRDefault="00000000" w:rsidRPr="00000000" w14:paraId="00000463">
      <w:pPr>
        <w:ind w:left="720" w:firstLine="0"/>
        <w:rPr>
          <w:rFonts w:ascii="Calibri" w:cs="Calibri" w:eastAsia="Calibri" w:hAnsi="Calibri"/>
        </w:rPr>
      </w:pPr>
      <w:r w:rsidDel="00000000" w:rsidR="00000000" w:rsidRPr="00000000">
        <w:rPr>
          <w:rFonts w:ascii="Calibri" w:cs="Calibri" w:eastAsia="Calibri" w:hAnsi="Calibri"/>
          <w:rtl w:val="0"/>
        </w:rPr>
        <w:t xml:space="preserve">Monitor : Raspberry HDMI LCD 5 inch Touch Screen</w:t>
      </w:r>
    </w:p>
    <w:p w:rsidR="00000000" w:rsidDel="00000000" w:rsidP="00000000" w:rsidRDefault="00000000" w:rsidRPr="00000000" w14:paraId="00000464">
      <w:pPr>
        <w:ind w:left="720" w:firstLine="0"/>
        <w:rPr>
          <w:rFonts w:ascii="Calibri" w:cs="Calibri" w:eastAsia="Calibri" w:hAnsi="Calibri"/>
        </w:rPr>
      </w:pPr>
      <w:r w:rsidDel="00000000" w:rsidR="00000000" w:rsidRPr="00000000">
        <w:rPr>
          <w:rFonts w:ascii="Calibri" w:cs="Calibri" w:eastAsia="Calibri" w:hAnsi="Calibri"/>
          <w:rtl w:val="0"/>
        </w:rPr>
        <w:t xml:space="preserve">Resolution : 480 X 320 </w:t>
      </w:r>
    </w:p>
    <w:p w:rsidR="00000000" w:rsidDel="00000000" w:rsidP="00000000" w:rsidRDefault="00000000" w:rsidRPr="00000000" w14:paraId="00000465">
      <w:pPr>
        <w:ind w:left="720" w:firstLine="0"/>
        <w:rPr/>
      </w:pPr>
      <w:r w:rsidDel="00000000" w:rsidR="00000000" w:rsidRPr="00000000">
        <w:rPr>
          <w:rtl w:val="0"/>
        </w:rPr>
      </w:r>
    </w:p>
    <w:p w:rsidR="00000000" w:rsidDel="00000000" w:rsidP="00000000" w:rsidRDefault="00000000" w:rsidRPr="00000000" w14:paraId="00000466">
      <w:pPr>
        <w:numPr>
          <w:ilvl w:val="0"/>
          <w:numId w:val="13"/>
        </w:numPr>
        <w:ind w:left="720" w:hanging="360"/>
        <w:rPr/>
      </w:pPr>
      <w:r w:rsidDel="00000000" w:rsidR="00000000" w:rsidRPr="00000000">
        <w:rPr>
          <w:rtl w:val="0"/>
        </w:rPr>
        <w:t xml:space="preserve">컴퓨터 사양</w:t>
        <w:tab/>
        <w:tab/>
        <w:tab/>
        <w:tab/>
        <w:tab/>
        <w:tab/>
      </w:r>
    </w:p>
    <w:p w:rsidR="00000000" w:rsidDel="00000000" w:rsidP="00000000" w:rsidRDefault="00000000" w:rsidRPr="00000000" w14:paraId="00000467">
      <w:pPr>
        <w:ind w:left="720" w:firstLine="0"/>
        <w:rPr>
          <w:rFonts w:ascii="Calibri" w:cs="Calibri" w:eastAsia="Calibri" w:hAnsi="Calibri"/>
        </w:rPr>
      </w:pPr>
      <w:r w:rsidDel="00000000" w:rsidR="00000000" w:rsidRPr="00000000">
        <w:rPr>
          <w:rFonts w:ascii="Calibri" w:cs="Calibri" w:eastAsia="Calibri" w:hAnsi="Calibri"/>
          <w:rtl w:val="0"/>
        </w:rPr>
        <w:t xml:space="preserve">Intel(R) Core(</w:t>
      </w:r>
      <w:r w:rsidDel="00000000" w:rsidR="00000000" w:rsidRPr="00000000">
        <w:rPr>
          <w:rFonts w:ascii="Arial" w:cs="Arial" w:eastAsia="Arial" w:hAnsi="Arial"/>
          <w:rtl w:val="0"/>
        </w:rPr>
        <w:t xml:space="preserve">TM</w:t>
      </w:r>
      <w:r w:rsidDel="00000000" w:rsidR="00000000" w:rsidRPr="00000000">
        <w:rPr>
          <w:rFonts w:ascii="Calibri" w:cs="Calibri" w:eastAsia="Calibri" w:hAnsi="Calibri"/>
          <w:rtl w:val="0"/>
        </w:rPr>
        <w:t xml:space="preserve">) i7-8700 CPU @ 3.20 GHz</w:t>
      </w:r>
    </w:p>
    <w:p w:rsidR="00000000" w:rsidDel="00000000" w:rsidP="00000000" w:rsidRDefault="00000000" w:rsidRPr="00000000" w14:paraId="00000468">
      <w:pPr>
        <w:ind w:left="720" w:firstLine="0"/>
        <w:rPr>
          <w:rFonts w:ascii="Calibri" w:cs="Calibri" w:eastAsia="Calibri" w:hAnsi="Calibri"/>
        </w:rPr>
      </w:pPr>
      <w:r w:rsidDel="00000000" w:rsidR="00000000" w:rsidRPr="00000000">
        <w:rPr>
          <w:rFonts w:ascii="Calibri" w:cs="Calibri" w:eastAsia="Calibri" w:hAnsi="Calibri"/>
          <w:rtl w:val="0"/>
        </w:rPr>
        <w:t xml:space="preserve">16G RAM</w:t>
      </w:r>
    </w:p>
    <w:p w:rsidR="00000000" w:rsidDel="00000000" w:rsidP="00000000" w:rsidRDefault="00000000" w:rsidRPr="00000000" w14:paraId="00000469">
      <w:pPr>
        <w:ind w:left="720" w:firstLine="0"/>
        <w:rPr>
          <w:rFonts w:ascii="Calibri" w:cs="Calibri" w:eastAsia="Calibri" w:hAnsi="Calibri"/>
        </w:rPr>
      </w:pPr>
      <w:r w:rsidDel="00000000" w:rsidR="00000000" w:rsidRPr="00000000">
        <w:rPr>
          <w:rFonts w:ascii="Calibri" w:cs="Calibri" w:eastAsia="Calibri" w:hAnsi="Calibri"/>
          <w:rtl w:val="0"/>
        </w:rPr>
        <w:t xml:space="preserve">Intel(R) UHD Graphics 630</w:t>
      </w:r>
    </w:p>
    <w:p w:rsidR="00000000" w:rsidDel="00000000" w:rsidP="00000000" w:rsidRDefault="00000000" w:rsidRPr="00000000" w14:paraId="0000046A">
      <w:pPr>
        <w:ind w:left="720" w:firstLine="0"/>
        <w:rPr>
          <w:rFonts w:ascii="Calibri" w:cs="Calibri" w:eastAsia="Calibri" w:hAnsi="Calibri"/>
          <w:b w:val="1"/>
        </w:rPr>
      </w:pPr>
      <w:r w:rsidDel="00000000" w:rsidR="00000000" w:rsidRPr="00000000">
        <w:rPr>
          <w:rFonts w:ascii="Calibri" w:cs="Calibri" w:eastAsia="Calibri" w:hAnsi="Calibri"/>
          <w:rtl w:val="0"/>
        </w:rPr>
        <w:t xml:space="preserve">NVIDIA GeForce GTX 1050</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46B">
      <w:pPr>
        <w:ind w:left="0" w:firstLine="0"/>
        <w:rPr>
          <w:b w:val="1"/>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476"/>
        <w:jc w:val="both"/>
        <w:rPr>
          <w:b w:val="1"/>
        </w:rPr>
      </w:pP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b w:val="1"/>
          <w:rtl w:val="0"/>
        </w:rPr>
        <w:tab/>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4.1.3 구현 결과 </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b w:val="1"/>
        </w:rPr>
      </w:pPr>
      <w:r w:rsidDel="00000000" w:rsidR="00000000" w:rsidRPr="00000000">
        <w:rPr>
          <w:rtl w:val="0"/>
        </w:rPr>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both"/>
        <w:rPr/>
      </w:pPr>
      <w:r w:rsidDel="00000000" w:rsidR="00000000" w:rsidRPr="00000000">
        <w:rPr>
          <w:rtl w:val="0"/>
        </w:rPr>
        <w:t xml:space="preserve">설계 로봇의 형태는 양 팔에 모터 3개, 목에 모터가 2개로 구성된 휴머노이드 형태이며, 아바타 얼굴 서비스의 제공을 위해 상단에 모니터가 추가된 형태이다. 로봇과 마이크, 그리고 웹캠은 호스트 컴퓨터에 연결되며 제어된다. </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ab/>
        <w:tab/>
        <w:tab/>
        <w:tab/>
        <w:tab/>
        <w:t xml:space="preserve">최종 로봇 형태 </w:t>
      </w:r>
      <w:r w:rsidDel="00000000" w:rsidR="00000000" w:rsidRPr="00000000">
        <w:drawing>
          <wp:anchor allowOverlap="1" behindDoc="0" distB="0" distT="0" distL="0" distR="0" hidden="0" layoutInCell="1" locked="0" relativeHeight="0" simplePos="0">
            <wp:simplePos x="0" y="0"/>
            <wp:positionH relativeFrom="column">
              <wp:posOffset>1762125</wp:posOffset>
            </wp:positionH>
            <wp:positionV relativeFrom="paragraph">
              <wp:posOffset>66675</wp:posOffset>
            </wp:positionV>
            <wp:extent cx="2724150" cy="2525077"/>
            <wp:effectExtent b="0" l="0" r="0" t="0"/>
            <wp:wrapTopAndBottom distB="0" distT="0"/>
            <wp:docPr id="64"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2724150" cy="2525077"/>
                    </a:xfrm>
                    <a:prstGeom prst="rect"/>
                    <a:ln/>
                  </pic:spPr>
                </pic:pic>
              </a:graphicData>
            </a:graphic>
          </wp:anchor>
        </w:drawing>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사용자는 프로그램이 시작되면 우선적으로 본인의 전체적인 목소리 톤(높낮이, 크기, 속도)을 테스트하게 되고, 이것을 기반으로 면접에서 사용자의 높낮이와 톤에 대한 분석을 수행하는데, 성공적으로 작동하는 것을 확인했다.</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다음으로 사용자는 본인의 자유로 난이도를 선택할 수 있다. 예를 들어 1번 난이도를 선택한다면, 사용자는 간단한 질문 3가지에 대한 답변만 수행하면 된다. 매 프로그램 실행시마다 다른 난이도를 선택해 보았고, 결과는 선택한 난이도와 동일하게 수행됨을 확인했다. </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난이도가 선택되면 난수 생성을 통해 랜덤 질문을 제공한다. 이 역시 앞서 난이도 선택과 마찬가지로 매 프로그램마다 다르게 수행됨을 확인했다. 매 질문마다 랜덤으로 나열된 숫자 배열과 함께 몇번째의 각각 몇번 째 질문이 매칭되었는지 사용자에게 보여준다. </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ab/>
        <w:tab/>
        <w:tab/>
        <w:tab/>
        <w:t xml:space="preserve">       </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다음 단계로, 여러번의 프로그램 동작 결과 정상적으로 사용자에게 랜덤으로 질문이 제공되고 있음을 확인할 수 있었다. 또한 매번 다른 질문 답변 과정에서 돌발질문 혹은 영어질문이 출력 되고 있음을 확인했다. </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또한, 사용자 답변 함수에서 마이크를 통해 정확히 인식하고 있음을 확인했다. 아래 예시의 짧은 문장을 기준으로 설명을 해보자면, 사용자의 높낮이 수치와 목소리 크기, 그리고 입력된 단어 등을 정확히 count해서 출력하고 있으며, text로 변환된 문장 역시 사전 학습된 키워드와 제대로 매칭 되고 있음을  확인했다. </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ab/>
        <w:tab/>
        <w:tab/>
        <w:tab/>
        <w:t xml:space="preserve">      입력된 문장 분석</w:t>
      </w:r>
      <w:r w:rsidDel="00000000" w:rsidR="00000000" w:rsidRPr="00000000">
        <w:drawing>
          <wp:anchor allowOverlap="1" behindDoc="0" distB="0" distT="0" distL="0" distR="0" hidden="0" layoutInCell="1" locked="0" relativeHeight="0" simplePos="0">
            <wp:simplePos x="0" y="0"/>
            <wp:positionH relativeFrom="column">
              <wp:posOffset>895350</wp:posOffset>
            </wp:positionH>
            <wp:positionV relativeFrom="paragraph">
              <wp:posOffset>19050</wp:posOffset>
            </wp:positionV>
            <wp:extent cx="4457700" cy="924877"/>
            <wp:effectExtent b="0" l="0" r="0" t="0"/>
            <wp:wrapTopAndBottom distB="0" distT="0"/>
            <wp:docPr id="11"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4457700" cy="924877"/>
                    </a:xfrm>
                    <a:prstGeom prst="rect"/>
                    <a:ln/>
                  </pic:spPr>
                </pic:pic>
              </a:graphicData>
            </a:graphic>
          </wp:anchor>
        </w:drawing>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다음으로 Affectiva에서 사용자의 얼굴을 인식하고, 각 부분에 점을 찍어 표정으로 매칭 시키고 있음을 확인했다. 아래 사진은 노트북에 연결된 웹캠을 통해 사용자의 얼굴을 인식하고 점을 찍어 표정을 인식하고 있는 모습이다.</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28575</wp:posOffset>
            </wp:positionV>
            <wp:extent cx="3176588" cy="1899620"/>
            <wp:effectExtent b="0" l="0" r="0" t="0"/>
            <wp:wrapTopAndBottom distB="0" distT="0"/>
            <wp:docPr id="65"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3176588" cy="1899620"/>
                    </a:xfrm>
                    <a:prstGeom prst="rect"/>
                    <a:ln/>
                  </pic:spPr>
                </pic:pic>
              </a:graphicData>
            </a:graphic>
          </wp:anchor>
        </w:drawing>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t xml:space="preserve">이어서, 사용자의 얼굴이 잘 인식 되고 사전 주파수 테스트와 난이도 설정을 모두 마치면 로봇이 질문을 제공한다. 이 때 로봇은 질문 내용 및 시간과 적절하게 매칭되는 모션을 취함으로써 사용자에게 비언어적인 표현을 제공한다. 아래 사진은 피면접자에게 질문을 제공하는 동시에 모션을 취하고 있는 로봇의 모습이다. </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200"/>
        <w:jc w:val="both"/>
        <w:rPr/>
      </w:pPr>
      <w:r w:rsidDel="00000000" w:rsidR="00000000" w:rsidRPr="00000000">
        <w:rPr>
          <w:rtl w:val="0"/>
        </w:rPr>
      </w:r>
    </w:p>
    <w:p w:rsidR="00000000" w:rsidDel="00000000" w:rsidP="00000000" w:rsidRDefault="00000000" w:rsidRPr="00000000" w14:paraId="00000485">
      <w:pPr>
        <w:ind w:left="1352" w:firstLine="200"/>
        <w:rPr/>
      </w:pPr>
      <w:r w:rsidDel="00000000" w:rsidR="00000000" w:rsidRPr="00000000">
        <w:rPr>
          <w:rtl w:val="0"/>
        </w:rPr>
        <w:tab/>
        <w:tab/>
        <w:t xml:space="preserve">모션을 취하며 질문을 제공중인 로봇</w:t>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28575</wp:posOffset>
            </wp:positionV>
            <wp:extent cx="3181350" cy="2276475"/>
            <wp:effectExtent b="0" l="0" r="0" t="0"/>
            <wp:wrapTopAndBottom distB="0" distT="0"/>
            <wp:docPr id="3"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3181350" cy="2276475"/>
                    </a:xfrm>
                    <a:prstGeom prst="rect"/>
                    <a:ln/>
                  </pic:spPr>
                </pic:pic>
              </a:graphicData>
            </a:graphic>
          </wp:anchor>
        </w:drawing>
      </w:r>
    </w:p>
    <w:p w:rsidR="00000000" w:rsidDel="00000000" w:rsidP="00000000" w:rsidRDefault="00000000" w:rsidRPr="00000000" w14:paraId="00000486">
      <w:pPr>
        <w:ind w:left="566" w:hanging="566"/>
        <w:rPr/>
      </w:pPr>
      <w:r w:rsidDel="00000000" w:rsidR="00000000" w:rsidRPr="00000000">
        <w:rPr>
          <w:rtl w:val="0"/>
        </w:rPr>
      </w:r>
    </w:p>
    <w:p w:rsidR="00000000" w:rsidDel="00000000" w:rsidP="00000000" w:rsidRDefault="00000000" w:rsidRPr="00000000" w14:paraId="00000487">
      <w:pPr>
        <w:ind w:left="566" w:hanging="566"/>
        <w:rPr/>
      </w:pPr>
      <w:r w:rsidDel="00000000" w:rsidR="00000000" w:rsidRPr="00000000">
        <w:rPr>
          <w:rtl w:val="0"/>
        </w:rPr>
      </w:r>
    </w:p>
    <w:p w:rsidR="00000000" w:rsidDel="00000000" w:rsidP="00000000" w:rsidRDefault="00000000" w:rsidRPr="00000000" w14:paraId="00000488">
      <w:pPr>
        <w:ind w:left="566" w:hanging="566"/>
        <w:rPr/>
      </w:pPr>
      <w:r w:rsidDel="00000000" w:rsidR="00000000" w:rsidRPr="00000000">
        <w:rPr>
          <w:rtl w:val="0"/>
        </w:rPr>
        <w:tab/>
        <w:t xml:space="preserve">다음으로, 사용자의 발언 내용에 따라 로봇은 good / bad의 결정을 내리고 그에 맞는 모션을 취한다. 또한 아바타의 얼굴도 이 기준을 따르는데, good일 때 와 bad 일 때의 표정은 각각 다음과 같다. </w:t>
      </w:r>
    </w:p>
    <w:p w:rsidR="00000000" w:rsidDel="00000000" w:rsidP="00000000" w:rsidRDefault="00000000" w:rsidRPr="00000000" w14:paraId="00000489">
      <w:pPr>
        <w:ind w:left="566" w:hanging="566"/>
        <w:rPr/>
      </w:pPr>
      <w:r w:rsidDel="00000000" w:rsidR="00000000" w:rsidRPr="00000000">
        <w:rPr>
          <w:rtl w:val="0"/>
        </w:rPr>
        <w:tab/>
        <w:tab/>
        <w:tab/>
        <w:tab/>
        <w:t xml:space="preserve">사용자 발언 내용에 따른 아바타 표정 변화. 왼쪽이 good, 오른쪽이 bad</w:t>
      </w:r>
      <w:r w:rsidDel="00000000" w:rsidR="00000000" w:rsidRPr="00000000">
        <w:drawing>
          <wp:anchor allowOverlap="1" behindDoc="0" distB="0" distT="0" distL="0" distR="0" hidden="0" layoutInCell="1" locked="0" relativeHeight="0" simplePos="0">
            <wp:simplePos x="0" y="0"/>
            <wp:positionH relativeFrom="column">
              <wp:posOffset>855096</wp:posOffset>
            </wp:positionH>
            <wp:positionV relativeFrom="paragraph">
              <wp:posOffset>133350</wp:posOffset>
            </wp:positionV>
            <wp:extent cx="2221479" cy="1562100"/>
            <wp:effectExtent b="0" l="0" r="0" t="0"/>
            <wp:wrapTopAndBottom distB="0" distT="0"/>
            <wp:docPr id="40"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2221479" cy="1562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3219450</wp:posOffset>
            </wp:positionH>
            <wp:positionV relativeFrom="paragraph">
              <wp:posOffset>133350</wp:posOffset>
            </wp:positionV>
            <wp:extent cx="2219325" cy="1562100"/>
            <wp:effectExtent b="0" l="0" r="0" t="0"/>
            <wp:wrapTopAndBottom distB="0" distT="0"/>
            <wp:docPr id="57"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2219325" cy="1562100"/>
                    </a:xfrm>
                    <a:prstGeom prst="rect"/>
                    <a:ln/>
                  </pic:spPr>
                </pic:pic>
              </a:graphicData>
            </a:graphic>
          </wp:anchor>
        </w:drawing>
      </w:r>
    </w:p>
    <w:p w:rsidR="00000000" w:rsidDel="00000000" w:rsidP="00000000" w:rsidRDefault="00000000" w:rsidRPr="00000000" w14:paraId="0000048A">
      <w:pPr>
        <w:ind w:left="566" w:hanging="566"/>
        <w:rPr/>
      </w:pPr>
      <w:r w:rsidDel="00000000" w:rsidR="00000000" w:rsidRPr="00000000">
        <w:rPr>
          <w:rtl w:val="0"/>
        </w:rPr>
        <w:tab/>
      </w:r>
    </w:p>
    <w:p w:rsidR="00000000" w:rsidDel="00000000" w:rsidP="00000000" w:rsidRDefault="00000000" w:rsidRPr="00000000" w14:paraId="0000048B">
      <w:pPr>
        <w:ind w:left="566" w:hanging="566"/>
        <w:rPr/>
      </w:pPr>
      <w:r w:rsidDel="00000000" w:rsidR="00000000" w:rsidRPr="00000000">
        <w:rPr>
          <w:rtl w:val="0"/>
        </w:rPr>
      </w:r>
    </w:p>
    <w:p w:rsidR="00000000" w:rsidDel="00000000" w:rsidP="00000000" w:rsidRDefault="00000000" w:rsidRPr="00000000" w14:paraId="0000048C">
      <w:pPr>
        <w:ind w:left="566" w:hanging="566"/>
        <w:rPr/>
      </w:pPr>
      <w:r w:rsidDel="00000000" w:rsidR="00000000" w:rsidRPr="00000000">
        <w:rPr>
          <w:rtl w:val="0"/>
        </w:rPr>
        <w:tab/>
        <w:t xml:space="preserve">이어서, 로봇은 모션으로도 해당 결정에 대한 피드백을 제공한다. 아래 사진을 통해 각각 good일 때와 bad일 때 로봇이 취하는 모션이 정상적으로 출력되고 있음을 확인할 수 있다. 왼쪽은 good, 가운데는 공감의 표현인  sympathy, 오른쪽은 bad이다. </w:t>
      </w:r>
    </w:p>
    <w:p w:rsidR="00000000" w:rsidDel="00000000" w:rsidP="00000000" w:rsidRDefault="00000000" w:rsidRPr="00000000" w14:paraId="0000048D">
      <w:pPr>
        <w:ind w:left="566" w:hanging="566"/>
        <w:rPr/>
      </w:pPr>
      <w:r w:rsidDel="00000000" w:rsidR="00000000" w:rsidRPr="00000000">
        <w:rPr>
          <w:rtl w:val="0"/>
        </w:rPr>
      </w:r>
    </w:p>
    <w:p w:rsidR="00000000" w:rsidDel="00000000" w:rsidP="00000000" w:rsidRDefault="00000000" w:rsidRPr="00000000" w14:paraId="0000048E">
      <w:pPr>
        <w:ind w:left="566" w:hanging="566"/>
        <w:rPr/>
      </w:pPr>
      <w:r w:rsidDel="00000000" w:rsidR="00000000" w:rsidRPr="00000000">
        <w:rPr>
          <w:rtl w:val="0"/>
        </w:rPr>
        <w:tab/>
        <w:tab/>
        <w:tab/>
        <w:tab/>
        <w:t xml:space="preserve">   왼쪽부터 good, sympathy, bad 의 모션을 표현중인 로봇</w:t>
      </w:r>
      <w:r w:rsidDel="00000000" w:rsidR="00000000" w:rsidRPr="00000000">
        <w:drawing>
          <wp:anchor allowOverlap="1" behindDoc="0" distB="0" distT="0" distL="0" distR="0" hidden="0" layoutInCell="1" locked="0" relativeHeight="0" simplePos="0">
            <wp:simplePos x="0" y="0"/>
            <wp:positionH relativeFrom="column">
              <wp:posOffset>3886200</wp:posOffset>
            </wp:positionH>
            <wp:positionV relativeFrom="paragraph">
              <wp:posOffset>123825</wp:posOffset>
            </wp:positionV>
            <wp:extent cx="1766888" cy="1647825"/>
            <wp:effectExtent b="0" l="0" r="0" t="0"/>
            <wp:wrapTopAndBottom distB="0" distT="0"/>
            <wp:docPr id="7"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1766888" cy="1647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123825</wp:posOffset>
            </wp:positionV>
            <wp:extent cx="1571625" cy="1647825"/>
            <wp:effectExtent b="0" l="0" r="0" t="0"/>
            <wp:wrapTopAndBottom distB="0" distT="0"/>
            <wp:docPr id="10"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1571625" cy="1647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2019300</wp:posOffset>
            </wp:positionH>
            <wp:positionV relativeFrom="paragraph">
              <wp:posOffset>123825</wp:posOffset>
            </wp:positionV>
            <wp:extent cx="1728788" cy="1647825"/>
            <wp:effectExtent b="0" l="0" r="0" t="0"/>
            <wp:wrapTopAndBottom distB="0" distT="0"/>
            <wp:docPr id="4"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1728788" cy="1647825"/>
                    </a:xfrm>
                    <a:prstGeom prst="rect"/>
                    <a:ln/>
                  </pic:spPr>
                </pic:pic>
              </a:graphicData>
            </a:graphic>
          </wp:anchor>
        </w:drawing>
      </w:r>
    </w:p>
    <w:p w:rsidR="00000000" w:rsidDel="00000000" w:rsidP="00000000" w:rsidRDefault="00000000" w:rsidRPr="00000000" w14:paraId="0000048F">
      <w:pPr>
        <w:ind w:left="566" w:hanging="566"/>
        <w:rPr/>
      </w:pPr>
      <w:r w:rsidDel="00000000" w:rsidR="00000000" w:rsidRPr="00000000">
        <w:rPr>
          <w:rtl w:val="0"/>
        </w:rPr>
      </w:r>
    </w:p>
    <w:p w:rsidR="00000000" w:rsidDel="00000000" w:rsidP="00000000" w:rsidRDefault="00000000" w:rsidRPr="00000000" w14:paraId="00000490">
      <w:pPr>
        <w:ind w:left="566" w:hanging="566"/>
        <w:rPr/>
      </w:pPr>
      <w:r w:rsidDel="00000000" w:rsidR="00000000" w:rsidRPr="00000000">
        <w:rPr>
          <w:rtl w:val="0"/>
        </w:rPr>
      </w:r>
    </w:p>
    <w:p w:rsidR="00000000" w:rsidDel="00000000" w:rsidP="00000000" w:rsidRDefault="00000000" w:rsidRPr="00000000" w14:paraId="00000491">
      <w:pPr>
        <w:ind w:left="566" w:hanging="566"/>
        <w:rPr/>
      </w:pPr>
      <w:r w:rsidDel="00000000" w:rsidR="00000000" w:rsidRPr="00000000">
        <w:rPr>
          <w:rtl w:val="0"/>
        </w:rPr>
        <w:tab/>
        <w:t xml:space="preserve">이렇게 면접이 마무리되면, 로봇은 인터뷰를 진행하면서 평가된 사용자의 얼굴 표정, 목소리 톤, 음성 내용에 대한 점수를 사용자에게 program 콘솔로 제공한다. 아래 사진은 면접이 다 끝나고 채점된 결과를 정상적으로 출력하고 있는 모습이다. </w:t>
      </w:r>
    </w:p>
    <w:p w:rsidR="00000000" w:rsidDel="00000000" w:rsidP="00000000" w:rsidRDefault="00000000" w:rsidRPr="00000000" w14:paraId="00000492">
      <w:pPr>
        <w:ind w:left="566" w:hanging="566"/>
        <w:rPr/>
      </w:pPr>
      <w:r w:rsidDel="00000000" w:rsidR="00000000" w:rsidRPr="00000000">
        <w:rPr>
          <w:rtl w:val="0"/>
        </w:rPr>
        <w:tab/>
        <w:tab/>
        <w:tab/>
        <w:tab/>
        <w:tab/>
        <w:t xml:space="preserve">       면접 종료 이후 출력된 결과 </w:t>
      </w:r>
      <w:r w:rsidDel="00000000" w:rsidR="00000000" w:rsidRPr="00000000">
        <w:drawing>
          <wp:anchor allowOverlap="1" behindDoc="0" distB="0" distT="0" distL="0" distR="0" hidden="0" layoutInCell="1" locked="0" relativeHeight="0" simplePos="0">
            <wp:simplePos x="0" y="0"/>
            <wp:positionH relativeFrom="column">
              <wp:posOffset>1885950</wp:posOffset>
            </wp:positionH>
            <wp:positionV relativeFrom="paragraph">
              <wp:posOffset>114300</wp:posOffset>
            </wp:positionV>
            <wp:extent cx="1900238" cy="746522"/>
            <wp:effectExtent b="0" l="0" r="0" t="0"/>
            <wp:wrapTopAndBottom distB="0" distT="0"/>
            <wp:docPr id="12"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1900238" cy="746522"/>
                    </a:xfrm>
                    <a:prstGeom prst="rect"/>
                    <a:ln/>
                  </pic:spPr>
                </pic:pic>
              </a:graphicData>
            </a:graphic>
          </wp:anchor>
        </w:drawing>
      </w:r>
    </w:p>
    <w:p w:rsidR="00000000" w:rsidDel="00000000" w:rsidP="00000000" w:rsidRDefault="00000000" w:rsidRPr="00000000" w14:paraId="00000493">
      <w:pPr>
        <w:ind w:left="566" w:hanging="566"/>
        <w:rPr/>
      </w:pPr>
      <w:r w:rsidDel="00000000" w:rsidR="00000000" w:rsidRPr="00000000">
        <w:rPr>
          <w:rtl w:val="0"/>
        </w:rPr>
        <w:tab/>
      </w:r>
    </w:p>
    <w:p w:rsidR="00000000" w:rsidDel="00000000" w:rsidP="00000000" w:rsidRDefault="00000000" w:rsidRPr="00000000" w14:paraId="00000494">
      <w:pPr>
        <w:ind w:left="1286" w:hanging="566"/>
        <w:rPr/>
      </w:pPr>
      <w:r w:rsidDel="00000000" w:rsidR="00000000" w:rsidRPr="00000000">
        <w:rPr>
          <w:rtl w:val="0"/>
        </w:rPr>
        <w:t xml:space="preserve">결과적으로, 구현하고자 했던 로봇의 각 기능들은 정상적으로 원활히 작동하고 있음을 확인 할 수 있었으며, </w:t>
      </w:r>
    </w:p>
    <w:p w:rsidR="00000000" w:rsidDel="00000000" w:rsidP="00000000" w:rsidRDefault="00000000" w:rsidRPr="00000000" w14:paraId="00000495">
      <w:pPr>
        <w:ind w:left="1286" w:hanging="566"/>
        <w:rPr/>
      </w:pPr>
      <w:r w:rsidDel="00000000" w:rsidR="00000000" w:rsidRPr="00000000">
        <w:rPr>
          <w:rtl w:val="0"/>
        </w:rPr>
        <w:t xml:space="preserve">인터뷰 보조 로봇의 필수 기능들에 대한 소기의 목적은 달성했다. 하지만 좀 더 다양한 모션과 아바타의 얼굴 </w:t>
      </w:r>
    </w:p>
    <w:p w:rsidR="00000000" w:rsidDel="00000000" w:rsidP="00000000" w:rsidRDefault="00000000" w:rsidRPr="00000000" w14:paraId="00000496">
      <w:pPr>
        <w:ind w:left="1286" w:hanging="566"/>
        <w:rPr/>
      </w:pPr>
      <w:r w:rsidDel="00000000" w:rsidR="00000000" w:rsidRPr="00000000">
        <w:rPr>
          <w:rtl w:val="0"/>
        </w:rPr>
        <w:t xml:space="preserve">표정, 그리고 아바타가 발언하는 동안의 립싱크 등 조금 더 사용자가 현실적이고 다채롭게 느낄 수 있는 </w:t>
      </w:r>
    </w:p>
    <w:p w:rsidR="00000000" w:rsidDel="00000000" w:rsidP="00000000" w:rsidRDefault="00000000" w:rsidRPr="00000000" w14:paraId="00000497">
      <w:pPr>
        <w:ind w:left="1286" w:hanging="566"/>
        <w:rPr/>
      </w:pPr>
      <w:r w:rsidDel="00000000" w:rsidR="00000000" w:rsidRPr="00000000">
        <w:rPr>
          <w:rtl w:val="0"/>
        </w:rPr>
        <w:t xml:space="preserve">부분들로 개선 하고자 한다. </w:t>
      </w:r>
    </w:p>
    <w:p w:rsidR="00000000" w:rsidDel="00000000" w:rsidP="00000000" w:rsidRDefault="00000000" w:rsidRPr="00000000" w14:paraId="00000498">
      <w:pPr>
        <w:ind w:left="720" w:firstLine="0"/>
        <w:rPr/>
      </w:pPr>
      <w:r w:rsidDel="00000000" w:rsidR="00000000" w:rsidRPr="00000000">
        <w:rPr>
          <w:rtl w:val="0"/>
        </w:rPr>
      </w:r>
    </w:p>
    <w:p w:rsidR="00000000" w:rsidDel="00000000" w:rsidP="00000000" w:rsidRDefault="00000000" w:rsidRPr="00000000" w14:paraId="00000499">
      <w:pPr>
        <w:ind w:left="566"/>
        <w:rPr/>
      </w:pPr>
      <w:r w:rsidDel="00000000" w:rsidR="00000000" w:rsidRPr="00000000">
        <w:rPr>
          <w:rtl w:val="0"/>
        </w:rPr>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4.2 Experimental Setup </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color w:val="ff0000"/>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4.2.1 실험 환경</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우선 원활한 음성 인식을 위해 외부와의 소음이 최대한 단절된 공간에서 모의 면접을 진행 해야 한다. 컴퓨터와 연결된 마이크가 어느정도의 노이즈를 제거해 주지만 stream 값이 true일 때 지속해서 음성인식을 진행하므로 잡음이 들어오게 되면 계속 stream 을 true로 인식하여 답변이 끝나고도 대기 시간이 생기게 된다.</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4A0">
      <w:pPr>
        <w:numPr>
          <w:ilvl w:val="0"/>
          <w:numId w:val="9"/>
        </w:numPr>
        <w:ind w:left="720" w:hanging="360"/>
      </w:pPr>
      <w:r w:rsidDel="00000000" w:rsidR="00000000" w:rsidRPr="00000000">
        <w:rPr>
          <w:rtl w:val="0"/>
        </w:rPr>
        <w:t xml:space="preserve">또한, speech to text의 과정을 위해서는 speech recognition api를 사용하므로, 반드시 원활한 음성 변환을 위해서 컴퓨터는 와이파이에 연결 되어야 한다. </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numPr>
          <w:ilvl w:val="0"/>
          <w:numId w:val="9"/>
        </w:numPr>
        <w:ind w:left="720" w:hanging="360"/>
      </w:pPr>
      <w:r w:rsidDel="00000000" w:rsidR="00000000" w:rsidRPr="00000000">
        <w:rPr>
          <w:rtl w:val="0"/>
        </w:rPr>
        <w:t xml:space="preserve">로봇은 정지 상태에서 모션 구현을 위해 토크가 걸리고 해제되는 과정에서 무게 중심을 잃을 수 있다. 따라서 로봇의 하단부는 지지대로 바닥에 고정이 되어 있어야 한다.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4.2.2 수행 조건 </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2" w:right="0" w:firstLine="0"/>
        <w:jc w:val="both"/>
        <w:rPr/>
      </w:pPr>
      <w:r w:rsidDel="00000000" w:rsidR="00000000" w:rsidRPr="00000000">
        <w:rPr>
          <w:rtl w:val="0"/>
        </w:rPr>
      </w:r>
    </w:p>
    <w:p w:rsidR="00000000" w:rsidDel="00000000" w:rsidP="00000000" w:rsidRDefault="00000000" w:rsidRPr="00000000" w14:paraId="000004A6">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두번째로, 사용자의 얼굴이 웹캠의 반경 안에 들어 와야 한다. 사용자는 얼굴을 가려서는 안되며, 화면 밖으로 얼굴이 나감으로써 인식을 하지 못하게 되는 경우 exception error가 발생하여 웹캠이 locked 된다. </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따라서 사용자는 본인의 얼굴이 최대한 화면 밖으로 나가지 않도록 정자세에서 면접을 진행해야 한다. </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4A9">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로봇이 한번 움직일 때마다 배터리 소모 전력을 많이 사용한다. 따라서 배터리는 여분으로 하나 더 구비 되어 있어야 하며, 완충 상태를 유지하고 있어야 한다. </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rFonts w:ascii="Malgun Gothic" w:cs="Malgun Gothic" w:eastAsia="Malgun Gothic" w:hAnsi="Malgun Gothic"/>
          <w:b w:val="1"/>
          <w:i w:val="1"/>
          <w:smallCaps w:val="0"/>
          <w:strike w:val="0"/>
          <w:color w:val="ff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4.3 Evaluation (설계평가) </w:t>
      </w:r>
      <w:r w:rsidDel="00000000" w:rsidR="00000000" w:rsidRPr="00000000">
        <w:rPr>
          <w:rtl w:val="0"/>
        </w:rPr>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b w:val="1"/>
          <w:i w:val="1"/>
          <w:color w:val="ff0000"/>
        </w:rPr>
      </w:pPr>
      <w:r w:rsidDel="00000000" w:rsidR="00000000" w:rsidRPr="00000000">
        <w:rPr>
          <w:rtl w:val="0"/>
        </w:rPr>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면접 보조 로봇의 주기능인 음성/영상 인식과 입력에 대한 모션, 아바타 표정, 음성 출력이 원활하게 이루어지는 것을 확인할 수 있다. 질문의 답변 예상시간에 따라 음성 인식 지속 시간을 설정하고 사용자가 답변하기 전에 미리 답변 시간을 음성으로 알려주어 면접이 너무 길어지지 않고 적당한 시간 안에 끝낼 수 있다. 그리고 사용자가 면접에서 말하는 키워드의 조합에 따라 5가지의 라벨 값 중 하나로 분류되어 사용자의 발화 내용에 따라 로봇이 반응하고 질문할 수 있다. 영상 정보는 실시간으로 사용자의 표정을 분석하여 stream으로 아바타 출력 단에 빠른 속도로 전송한다. 실제 대화 상황에서 자주 쓰이는 총 12가지의 모션을 통해 로봇이 면접 상황에서 다양한 비언어적 표현을 할 수 있다. 마지막으로 아바타를 사용하여 면접을 보는 사용자들이 면접에 더 몰입할 수 있고 실제 사람과 유사한 표정으로 반응할 수 있다.</w:t>
      </w:r>
    </w:p>
    <w:p w:rsidR="00000000" w:rsidDel="00000000" w:rsidP="00000000" w:rsidRDefault="00000000" w:rsidRPr="00000000" w14:paraId="000004AE">
      <w:pPr>
        <w:ind w:left="0" w:firstLine="720"/>
        <w:rPr/>
      </w:pPr>
      <w:r w:rsidDel="00000000" w:rsidR="00000000" w:rsidRPr="00000000">
        <w:rPr>
          <w:rtl w:val="0"/>
        </w:rPr>
      </w:r>
    </w:p>
    <w:p w:rsidR="00000000" w:rsidDel="00000000" w:rsidP="00000000" w:rsidRDefault="00000000" w:rsidRPr="00000000" w14:paraId="000004AF">
      <w:pPr>
        <w:ind w:left="0" w:firstLine="720"/>
        <w:rPr>
          <w:i w:val="1"/>
          <w:color w:val="ff0000"/>
        </w:rPr>
      </w:pPr>
      <w:r w:rsidDel="00000000" w:rsidR="00000000" w:rsidRPr="00000000">
        <w:rPr>
          <w:rtl w:val="0"/>
        </w:rPr>
        <w:t xml:space="preserve">로봇의 파워는 배터리로 충전해서 사용하는 방식이고 다른 장치들은 전원으로 파워를 공급하기 때문에 리소스 소모량은 크게 없다. 음성인식 부분에서 google speech recognition을 사용하여 높은 정확도로 음성 텍스트화를 할 수 있었고, FFT를 이용하여 실시간으로 정확한 음성 주파수를 측정되는 것을 확인할 수 있다. 음성 크기와 빠르기도 Python Numpy를 이용하여 정확도를 높일 수 있다. 특히 면접을 시작할 때 사용자의 평소 목소리 톤을 분석하여 적당한 높낮이, 크기, 속도를 계산한다. 계산 범위 내에 해당하면 높은 점수를 주는 등으로 개개인마다의 맞춤 서비스로 분석 결과를 제공하는 방식으로 보다 높은 정확도를 보인다. 비용은 처음에 지정한 120만원을 넘지 않도록 로봇 키트 88만원, 추가 모터 20만원, 주변 장치 10만원을 기준으로 제작하였다.</w:t>
      </w:r>
      <w:r w:rsidDel="00000000" w:rsidR="00000000" w:rsidRPr="00000000">
        <w:rPr>
          <w:rtl w:val="0"/>
        </w:rPr>
      </w:r>
    </w:p>
    <w:p w:rsidR="00000000" w:rsidDel="00000000" w:rsidP="00000000" w:rsidRDefault="00000000" w:rsidRPr="00000000" w14:paraId="000004B0">
      <w:pPr>
        <w:ind w:left="566" w:hanging="566"/>
        <w:rPr>
          <w:i w:val="1"/>
          <w:color w:val="ff0000"/>
        </w:rPr>
      </w:pPr>
      <w:r w:rsidDel="00000000" w:rsidR="00000000" w:rsidRPr="00000000">
        <w:rPr>
          <w:rtl w:val="0"/>
        </w:rPr>
      </w:r>
    </w:p>
    <w:p w:rsidR="00000000" w:rsidDel="00000000" w:rsidP="00000000" w:rsidRDefault="00000000" w:rsidRPr="00000000" w14:paraId="000004B1">
      <w:pPr>
        <w:ind w:left="0" w:firstLine="720"/>
        <w:rPr/>
      </w:pPr>
      <w:r w:rsidDel="00000000" w:rsidR="00000000" w:rsidRPr="00000000">
        <w:rPr>
          <w:rtl w:val="0"/>
        </w:rPr>
        <w:t xml:space="preserve">제작비용은 120만원의 한도를 넘기지 않았고 제작 기간은 사용자가 주문하고 희망 수령일을 기준으로 일주일 내에 완성할 수 있도록 설정하였다. </w:t>
      </w:r>
    </w:p>
    <w:p w:rsidR="00000000" w:rsidDel="00000000" w:rsidP="00000000" w:rsidRDefault="00000000" w:rsidRPr="00000000" w14:paraId="000004B2">
      <w:pPr>
        <w:ind w:left="708" w:hanging="476"/>
        <w:rPr/>
      </w:pPr>
      <w:r w:rsidDel="00000000" w:rsidR="00000000" w:rsidRPr="00000000">
        <w:rPr>
          <w:rtl w:val="0"/>
        </w:rPr>
      </w:r>
    </w:p>
    <w:p w:rsidR="00000000" w:rsidDel="00000000" w:rsidP="00000000" w:rsidRDefault="00000000" w:rsidRPr="00000000" w14:paraId="000004B3">
      <w:pPr>
        <w:ind w:left="0" w:firstLine="720"/>
        <w:rPr/>
      </w:pPr>
      <w:r w:rsidDel="00000000" w:rsidR="00000000" w:rsidRPr="00000000">
        <w:rPr>
          <w:rtl w:val="0"/>
        </w:rPr>
        <w:t xml:space="preserve">사회, 문화, 윤리적인 부분에서 현실적으로 면접에서 쓰이는 다양한 질문들을 선정하여 사용자가 실제 면접처럼 느끼도록 하였다. 면접이라는 테마가 비교적 전문적인 대화상황인 만큼 모든 사람들이 이해하기 힘든 신조어나 기분이 불쾌할 수 있는 비속어 등은 사용하지 않도록 하였다. 사용자 맞춤 서비스인만큼 취업과 관련된 면접을 준비하는 사용자라는 가정을 한다면 취업에 관련된 질문들을 하도록 설정하였다.</w:t>
      </w:r>
    </w:p>
    <w:p w:rsidR="00000000" w:rsidDel="00000000" w:rsidP="00000000" w:rsidRDefault="00000000" w:rsidRPr="00000000" w14:paraId="000004B4">
      <w:pPr>
        <w:ind w:left="0" w:firstLine="720"/>
        <w:rPr/>
      </w:pPr>
      <w:r w:rsidDel="00000000" w:rsidR="00000000" w:rsidRPr="00000000">
        <w:rPr>
          <w:rtl w:val="0"/>
        </w:rPr>
      </w:r>
    </w:p>
    <w:p w:rsidR="00000000" w:rsidDel="00000000" w:rsidP="00000000" w:rsidRDefault="00000000" w:rsidRPr="00000000" w14:paraId="000004B5">
      <w:pPr>
        <w:ind w:left="0" w:firstLine="720"/>
        <w:rPr/>
      </w:pPr>
      <w:r w:rsidDel="00000000" w:rsidR="00000000" w:rsidRPr="00000000">
        <w:rPr>
          <w:rtl w:val="0"/>
        </w:rPr>
        <w:t xml:space="preserve">안전, 보건, 환경 부분에서 사용자가 로봇을 관리하는 부분에서 메뉴얼대로 관리한다면 큰 문제는 없을 것으로 예상된다. 면접 상황에서 사용하는 동안 실제 면접 상황과 비슷하게 시끄러운 상황이 아니고 사용자의 얼굴의 범위가 면접관이 바라보는 시야에서 벗어나지 않는다면 환경적인 문제도 없을 것으로 예상된다.</w:t>
      </w:r>
    </w:p>
    <w:p w:rsidR="00000000" w:rsidDel="00000000" w:rsidP="00000000" w:rsidRDefault="00000000" w:rsidRPr="00000000" w14:paraId="000004B6">
      <w:pPr>
        <w:ind w:left="0" w:firstLine="720"/>
        <w:rPr/>
      </w:pPr>
      <w:r w:rsidDel="00000000" w:rsidR="00000000" w:rsidRPr="00000000">
        <w:rPr>
          <w:rtl w:val="0"/>
        </w:rPr>
      </w:r>
    </w:p>
    <w:p w:rsidR="00000000" w:rsidDel="00000000" w:rsidP="00000000" w:rsidRDefault="00000000" w:rsidRPr="00000000" w14:paraId="000004B7">
      <w:pPr>
        <w:ind w:left="0" w:firstLine="720"/>
        <w:rPr/>
      </w:pPr>
      <w:r w:rsidDel="00000000" w:rsidR="00000000" w:rsidRPr="00000000">
        <w:rPr>
          <w:rtl w:val="0"/>
        </w:rPr>
        <w:t xml:space="preserve">추가적으로 면접 상황에서 로봇의 몸체가 고정되어 있고 로봇의 연결 케이블들이 잘 정리되어 있다면 다른 문제들도 발생하지 않을 것이다.</w:t>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t xml:space="preserve">실제 면접과 유사하게 테스트하기 위해 사용자의 발화 내용이 잘 전달될 수 있는 소음이 비교적 적은 환경에서 테스팅을 진행하였다. 로봇을 사용자 1m 이내에 위치하도록 책상과 같은 바닥 면에 잘 고정시키고 사용자의 얼굴 표정을 인식하는 카메라를 로봇 머리 위쪽에 설치하였다. 사용자의 음성을 인식하는 마이크는 사용자의 앞에 고정시키거나 사용자가 들고 면접을 진행할 수 있도록 하였다. 테스팅을 종료한 후, 측정 대상자들에게 만족도와 완성도에 대한 설문조사를 진행했고 아래와 같이 높은 만족도와 완성도에 대한 평가를 얻을 수 있었다.</w:t>
      </w:r>
    </w:p>
    <w:p w:rsidR="00000000" w:rsidDel="00000000" w:rsidP="00000000" w:rsidRDefault="00000000" w:rsidRPr="00000000" w14:paraId="000004BA">
      <w:pPr>
        <w:ind w:left="566" w:hanging="566"/>
        <w:rPr/>
      </w:pPr>
      <w:r w:rsidDel="00000000" w:rsidR="00000000" w:rsidRPr="00000000">
        <w:rPr>
          <w:rtl w:val="0"/>
        </w:rPr>
      </w:r>
    </w:p>
    <w:p w:rsidR="00000000" w:rsidDel="00000000" w:rsidP="00000000" w:rsidRDefault="00000000" w:rsidRPr="00000000" w14:paraId="000004BB">
      <w:pPr>
        <w:ind w:left="632" w:firstLine="200"/>
        <w:jc w:val="center"/>
        <w:rPr>
          <w:b w:val="1"/>
          <w:color w:val="ff0000"/>
        </w:rPr>
      </w:pPr>
      <w:r w:rsidDel="00000000" w:rsidR="00000000" w:rsidRPr="00000000">
        <w:rPr>
          <w:b w:val="1"/>
          <w:color w:val="ff0000"/>
        </w:rPr>
        <w:drawing>
          <wp:inline distB="114300" distT="114300" distL="114300" distR="114300">
            <wp:extent cx="3970087" cy="2420302"/>
            <wp:effectExtent b="0" l="0" r="0" t="0"/>
            <wp:docPr id="45"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3970087" cy="2420302"/>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1"/>
        <w:ind w:left="720" w:firstLine="0"/>
        <w:jc w:val="center"/>
        <w:rPr>
          <w:rFonts w:ascii="Arial" w:cs="Arial" w:eastAsia="Arial" w:hAnsi="Arial"/>
        </w:rPr>
      </w:pPr>
      <w:r w:rsidDel="00000000" w:rsidR="00000000" w:rsidRPr="00000000">
        <w:rPr>
          <w:rFonts w:ascii="Arial" w:cs="Arial" w:eastAsia="Arial" w:hAnsi="Arial"/>
          <w:rtl w:val="0"/>
        </w:rPr>
        <w:t xml:space="preserve">[Figure 4.3] Send data by byte array type variable</w:t>
      </w:r>
    </w:p>
    <w:p w:rsidR="00000000" w:rsidDel="00000000" w:rsidP="00000000" w:rsidRDefault="00000000" w:rsidRPr="00000000" w14:paraId="000004BD">
      <w:pPr>
        <w:ind w:left="632" w:firstLine="200"/>
        <w:jc w:val="center"/>
        <w:rPr>
          <w:b w:val="1"/>
          <w:color w:val="ff0000"/>
        </w:rPr>
      </w:pPr>
      <w:r w:rsidDel="00000000" w:rsidR="00000000" w:rsidRPr="00000000">
        <w:rPr>
          <w:rtl w:val="0"/>
        </w:rPr>
      </w:r>
    </w:p>
    <w:p w:rsidR="00000000" w:rsidDel="00000000" w:rsidP="00000000" w:rsidRDefault="00000000" w:rsidRPr="00000000" w14:paraId="000004BE">
      <w:pPr>
        <w:rPr>
          <w:i w:val="1"/>
          <w:color w:val="ff0000"/>
          <w:sz w:val="48"/>
          <w:szCs w:val="48"/>
        </w:rPr>
      </w:pPr>
      <w:r w:rsidDel="00000000" w:rsidR="00000000" w:rsidRPr="00000000">
        <w:rPr>
          <w:rtl w:val="0"/>
        </w:rPr>
      </w:r>
    </w:p>
    <w:p w:rsidR="00000000" w:rsidDel="00000000" w:rsidP="00000000" w:rsidRDefault="00000000" w:rsidRPr="00000000" w14:paraId="000004BF">
      <w:pPr>
        <w:ind w:left="426" w:hanging="426"/>
        <w:rPr>
          <w:b w:val="1"/>
          <w:color w:val="ff0000"/>
        </w:rPr>
      </w:pPr>
      <w:r w:rsidDel="00000000" w:rsidR="00000000" w:rsidRPr="00000000">
        <w:rPr>
          <w:b w:val="1"/>
          <w:rtl w:val="0"/>
        </w:rPr>
        <w:t xml:space="preserve">5. CONCLUSION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C0">
      <w:pPr>
        <w:ind w:left="426" w:hanging="426"/>
        <w:rPr>
          <w:b w:val="1"/>
          <w:color w:val="ff0000"/>
        </w:rPr>
      </w:pPr>
      <w:r w:rsidDel="00000000" w:rsidR="00000000" w:rsidRPr="00000000">
        <w:rPr>
          <w:rtl w:val="0"/>
        </w:rPr>
      </w:r>
    </w:p>
    <w:p w:rsidR="00000000" w:rsidDel="00000000" w:rsidP="00000000" w:rsidRDefault="00000000" w:rsidRPr="00000000" w14:paraId="000004C1">
      <w:pPr>
        <w:ind w:left="0" w:firstLine="720"/>
        <w:rPr/>
      </w:pPr>
      <w:r w:rsidDel="00000000" w:rsidR="00000000" w:rsidRPr="00000000">
        <w:rPr>
          <w:rtl w:val="0"/>
        </w:rPr>
        <w:t xml:space="preserve">우리 프로젝트의 목적은 점진적으로 증가하는 면접의 중요성에 따라 면접이나 스피치 상황으로 어려움을 극복하고자 하는 사람들을 대상으로 면접관 역할을 하는 로봇이 사용자의 표정, 음성키워드, 목소리 높낮이, 목소리 크기, 목소리 빠르기를 분석해서 적합한 feedback을 출력해주며 사용자의 면접과 스피치 능력을 향상시킬 수 있도록 도움을 주는 것이다. 현재 면접 서비스 관련 시장에서 가장 널리 알려져 있는 서비스는 모의 AI 면접 서비스이다. 이 서비스와 비교하여 우리의 면접 로봇은 머리, 목, 몸통, 팔, 다리를 가지고 면접 상황에서 사용자와 면접관의 상호작용에 기반한 모션을 취하고 로봇 머리에 달린 모니터로 아바타가 표정을 지어서 사용자와 실감나고 몰입감있는 상호작용을 한다는 차별점이 있다.</w:t>
      </w:r>
    </w:p>
    <w:p w:rsidR="00000000" w:rsidDel="00000000" w:rsidP="00000000" w:rsidRDefault="00000000" w:rsidRPr="00000000" w14:paraId="000004C2">
      <w:pPr>
        <w:ind w:left="1146" w:hanging="425.99999999999994"/>
        <w:rPr/>
      </w:pPr>
      <w:r w:rsidDel="00000000" w:rsidR="00000000" w:rsidRPr="00000000">
        <w:rPr>
          <w:rtl w:val="0"/>
        </w:rPr>
      </w:r>
    </w:p>
    <w:p w:rsidR="00000000" w:rsidDel="00000000" w:rsidP="00000000" w:rsidRDefault="00000000" w:rsidRPr="00000000" w14:paraId="000004C3">
      <w:pPr>
        <w:ind w:left="0" w:firstLine="720"/>
        <w:rPr/>
      </w:pPr>
      <w:r w:rsidDel="00000000" w:rsidR="00000000" w:rsidRPr="00000000">
        <w:rPr>
          <w:rtl w:val="0"/>
        </w:rPr>
        <w:t xml:space="preserve">구현결과로 우리가 설계한 면접 보조 로봇의 형태는 양팔에 모터 3개, 목에 모터가 2개로 구성된 휴머노이드 형태이며, 아바타 얼굴 표정 제공을 위해 상단에 모니터가 부착되어있다. 로봇과 마이크, 그리고 웹캠은 호스트 컴퓨터에 연결되며 제어된다. 우선 면접 서비스가 시작되면 테스트한 사용자의 목소리 톤을 기반으로 실시간으로 사용자의 목소리 높낮이, 크기, 속도를 분석한다. 다음으로 사용자는 면접의 난이도를 선택할 수 있는데, 난이도에 따라 난수 생성을 통한 랜덤 질문, 돌발 질문, 영어 질문이 단계별로 제공된다. 사용자 발화 내용 인식 부분에서는 text로 변환된 문장 역시 사전 학습된 키워드와 제대로 매칭 되고 있음을 확인했다. 다음으로 영상 인식 부분에서 Affectiva로 사용자의 얼굴에 점을 찍어 표정 좌표들로 매칭시켜 사용자의 표정 정보를 분석한다. 사용자의 얼굴이 잘 인식 되고 사전 주파수 테스트와 난이도 설정을 모두 마치면 로봇이 질문을 제공한다. 이 때 로봇은 질문 내용 및 시간과 적절하게 매칭되는 모션을 취함으로써 사용자에게 비언어적인 표현을 제공한다. 다음으로, 사용자의 발언 내용에 따라 로봇은 good / bad로 분류하고 그에 맞는 모션을 취한다. 또한 아바타의 얼굴도 발언 내용을 분류하는 기준을 따른다. 이어서, 로봇은 모션으로도 해당 결정에 대한 피드백을 제공한다. 면접이 마무리되면, 로봇은 인터뷰를 진행하면서 평가된 사용자의 얼굴 표정, 목소리 톤, 음성 내용에 대한 점수를 사용자에게 program 콘솔로 제공한다. </w:t>
      </w:r>
    </w:p>
    <w:p w:rsidR="00000000" w:rsidDel="00000000" w:rsidP="00000000" w:rsidRDefault="00000000" w:rsidRPr="00000000" w14:paraId="000004C4">
      <w:pPr>
        <w:ind w:left="0" w:firstLine="720"/>
        <w:rPr/>
      </w:pPr>
      <w:r w:rsidDel="00000000" w:rsidR="00000000" w:rsidRPr="00000000">
        <w:rPr>
          <w:rtl w:val="0"/>
        </w:rPr>
      </w:r>
    </w:p>
    <w:p w:rsidR="00000000" w:rsidDel="00000000" w:rsidP="00000000" w:rsidRDefault="00000000" w:rsidRPr="00000000" w14:paraId="000004C5">
      <w:pPr>
        <w:ind w:left="0" w:firstLine="720"/>
        <w:rPr/>
      </w:pPr>
      <w:r w:rsidDel="00000000" w:rsidR="00000000" w:rsidRPr="00000000">
        <w:rPr>
          <w:rtl w:val="0"/>
        </w:rPr>
        <w:t xml:space="preserve">이에 대한 실험에 기반한 평가로 참여 기업체인 서큘러스에서 평가를 받았고 실제 면접을 대비하기 원하는 학생들을 대상으로 테스팅을 하여 평가를 받았다. 먼저 기업체 피드백으로 아바타의 표정을 사용자를 더 바라보는 듯한 표정으로 개선하면 좋을 것 같고, 최종 결과를 QR 코드를 이용하여 사용자들이 면접이 끝난 후에도 계속 확인할 수 있는 서비스를 추가하면 좋을 것 같다는 피드백이 있었다. 실제 테스트 결과로는 높은 만족도와 완성도로 평가를 받았고 추가적으로 분야별 질문이 좀 더 세분화되면 좋을 것 같다는 피드백을 받을 수 있었다.</w:t>
      </w:r>
    </w:p>
    <w:p w:rsidR="00000000" w:rsidDel="00000000" w:rsidP="00000000" w:rsidRDefault="00000000" w:rsidRPr="00000000" w14:paraId="000004C6">
      <w:pPr>
        <w:ind w:left="0" w:firstLine="720"/>
        <w:rPr/>
      </w:pPr>
      <w:r w:rsidDel="00000000" w:rsidR="00000000" w:rsidRPr="00000000">
        <w:rPr>
          <w:rtl w:val="0"/>
        </w:rPr>
      </w:r>
    </w:p>
    <w:p w:rsidR="00000000" w:rsidDel="00000000" w:rsidP="00000000" w:rsidRDefault="00000000" w:rsidRPr="00000000" w14:paraId="000004C7">
      <w:pPr>
        <w:ind w:left="0" w:firstLine="720"/>
        <w:rPr/>
      </w:pPr>
      <w:r w:rsidDel="00000000" w:rsidR="00000000" w:rsidRPr="00000000">
        <w:rPr>
          <w:rtl w:val="0"/>
        </w:rPr>
        <w:t xml:space="preserve">본 프로젝트의 의의는 사람과 로봇의 자연스러운 상호작용을 위해 면접 상황이라는 적합한 상황을 설정하여 상호작용 면에서 언캐니밸리를 최소화하고자 하는 것이다. 세부적으로 바빠지는 현대인들이 면접을 준비함에 있어서 자신이 원하는 시간과 장소에서 면접을 훈련할 수 있고, 더불어 실제 면접 상황과 유사하게 진행할 수 있도록 로봇이 사용자에게 비언어적 표현과 질문을 할 수 있도록 설정한 것에 있다고 생각한다.</w:t>
      </w:r>
    </w:p>
    <w:p w:rsidR="00000000" w:rsidDel="00000000" w:rsidP="00000000" w:rsidRDefault="00000000" w:rsidRPr="00000000" w14:paraId="000004C8">
      <w:pPr>
        <w:ind w:left="426" w:hanging="426"/>
        <w:rPr/>
      </w:pP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t xml:space="preserve">더 나은 제품을 위하여 향후 해야 할 일들의 목록</w:t>
      </w:r>
    </w:p>
    <w:p w:rsidR="00000000" w:rsidDel="00000000" w:rsidP="00000000" w:rsidRDefault="00000000" w:rsidRPr="00000000" w14:paraId="000004CA">
      <w:pPr>
        <w:numPr>
          <w:ilvl w:val="0"/>
          <w:numId w:val="17"/>
        </w:numPr>
        <w:ind w:left="720" w:hanging="360"/>
        <w:rPr>
          <w:u w:val="none"/>
        </w:rPr>
      </w:pPr>
      <w:r w:rsidDel="00000000" w:rsidR="00000000" w:rsidRPr="00000000">
        <w:rPr>
          <w:rtl w:val="0"/>
        </w:rPr>
        <w:t xml:space="preserve">아바타 표정을 사용자를 바라보도록 개선</w:t>
      </w:r>
    </w:p>
    <w:p w:rsidR="00000000" w:rsidDel="00000000" w:rsidP="00000000" w:rsidRDefault="00000000" w:rsidRPr="00000000" w14:paraId="000004CB">
      <w:pPr>
        <w:numPr>
          <w:ilvl w:val="0"/>
          <w:numId w:val="17"/>
        </w:numPr>
        <w:ind w:left="720" w:hanging="360"/>
        <w:rPr>
          <w:u w:val="none"/>
        </w:rPr>
      </w:pPr>
      <w:r w:rsidDel="00000000" w:rsidR="00000000" w:rsidRPr="00000000">
        <w:rPr>
          <w:rtl w:val="0"/>
        </w:rPr>
        <w:t xml:space="preserve">분야별 세부 질문 추가</w:t>
      </w:r>
    </w:p>
    <w:p w:rsidR="00000000" w:rsidDel="00000000" w:rsidP="00000000" w:rsidRDefault="00000000" w:rsidRPr="00000000" w14:paraId="000004CC">
      <w:pPr>
        <w:numPr>
          <w:ilvl w:val="0"/>
          <w:numId w:val="17"/>
        </w:numPr>
        <w:ind w:left="720" w:hanging="360"/>
        <w:rPr>
          <w:u w:val="none"/>
        </w:rPr>
      </w:pPr>
      <w:r w:rsidDel="00000000" w:rsidR="00000000" w:rsidRPr="00000000">
        <w:rPr>
          <w:rtl w:val="0"/>
        </w:rPr>
        <w:t xml:space="preserve">최종 결과를 지속적으로 확인할 수 있도록 애프터 서비스 제공</w:t>
      </w:r>
    </w:p>
    <w:p w:rsidR="00000000" w:rsidDel="00000000" w:rsidP="00000000" w:rsidRDefault="00000000" w:rsidRPr="00000000" w14:paraId="000004CD">
      <w:pPr>
        <w:numPr>
          <w:ilvl w:val="0"/>
          <w:numId w:val="17"/>
        </w:numPr>
        <w:ind w:left="720" w:hanging="360"/>
        <w:rPr>
          <w:u w:val="none"/>
        </w:rPr>
      </w:pPr>
      <w:r w:rsidDel="00000000" w:rsidR="00000000" w:rsidRPr="00000000">
        <w:rPr>
          <w:rtl w:val="0"/>
        </w:rPr>
        <w:t xml:space="preserve">영어 질문 외에도 여러 가지 언어의 질문 추가</w:t>
      </w:r>
    </w:p>
    <w:p w:rsidR="00000000" w:rsidDel="00000000" w:rsidP="00000000" w:rsidRDefault="00000000" w:rsidRPr="00000000" w14:paraId="000004CE">
      <w:pPr>
        <w:numPr>
          <w:ilvl w:val="0"/>
          <w:numId w:val="17"/>
        </w:numPr>
        <w:ind w:left="720" w:hanging="360"/>
        <w:rPr>
          <w:u w:val="none"/>
        </w:rPr>
      </w:pPr>
      <w:r w:rsidDel="00000000" w:rsidR="00000000" w:rsidRPr="00000000">
        <w:rPr>
          <w:rtl w:val="0"/>
        </w:rPr>
        <w:t xml:space="preserve">사용자의 얼굴 표정 외에도 팔과 고개 움직임에 대한 피드백 제공</w:t>
      </w:r>
    </w:p>
    <w:p w:rsidR="00000000" w:rsidDel="00000000" w:rsidP="00000000" w:rsidRDefault="00000000" w:rsidRPr="00000000" w14:paraId="000004CF">
      <w:pPr>
        <w:rPr>
          <w:i w:val="1"/>
        </w:rPr>
      </w:pPr>
      <w:r w:rsidDel="00000000" w:rsidR="00000000" w:rsidRPr="00000000">
        <w:rPr>
          <w:rtl w:val="0"/>
        </w:rPr>
      </w:r>
    </w:p>
    <w:p w:rsidR="00000000" w:rsidDel="00000000" w:rsidP="00000000" w:rsidRDefault="00000000" w:rsidRPr="00000000" w14:paraId="000004D0">
      <w:pPr>
        <w:ind w:left="566"/>
        <w:rPr>
          <w:b w:val="1"/>
          <w:color w:val="ff0000"/>
        </w:rPr>
      </w:pPr>
      <w:r w:rsidDel="00000000" w:rsidR="00000000" w:rsidRPr="00000000">
        <w:rPr>
          <w:b w:val="1"/>
          <w:rtl w:val="0"/>
        </w:rPr>
        <w:t xml:space="preserve">6. REFERENCES</w:t>
      </w:r>
      <w:r w:rsidDel="00000000" w:rsidR="00000000" w:rsidRPr="00000000">
        <w:rPr>
          <w:rtl w:val="0"/>
        </w:rPr>
        <w:t xml:space="preserve"> </w:t>
      </w:r>
      <w:r w:rsidDel="00000000" w:rsidR="00000000" w:rsidRPr="00000000">
        <w:rPr>
          <w:b w:val="1"/>
          <w:rtl w:val="0"/>
        </w:rPr>
        <w:t xml:space="preserve">(1~2페이지 분량)</w:t>
      </w:r>
      <w:r w:rsidDel="00000000" w:rsidR="00000000" w:rsidRPr="00000000">
        <w:rPr>
          <w:rtl w:val="0"/>
        </w:rPr>
      </w:r>
    </w:p>
    <w:p w:rsidR="00000000" w:rsidDel="00000000" w:rsidP="00000000" w:rsidRDefault="00000000" w:rsidRPr="00000000" w14:paraId="000004D1">
      <w:pPr>
        <w:ind w:left="0" w:firstLine="0"/>
        <w:rPr>
          <w:i w:val="1"/>
          <w:color w:val="ff0000"/>
        </w:rPr>
      </w:pPr>
      <w:r w:rsidDel="00000000" w:rsidR="00000000" w:rsidRPr="00000000">
        <w:rPr>
          <w:rtl w:val="0"/>
        </w:rPr>
      </w:r>
    </w:p>
    <w:p w:rsidR="00000000" w:rsidDel="00000000" w:rsidP="00000000" w:rsidRDefault="00000000" w:rsidRPr="00000000" w14:paraId="000004D2">
      <w:pPr>
        <w:ind w:left="708" w:hanging="476"/>
        <w:rPr>
          <w:b w:val="1"/>
        </w:rPr>
      </w:pPr>
      <w:r w:rsidDel="00000000" w:rsidR="00000000" w:rsidRPr="00000000">
        <w:rPr>
          <w:b w:val="1"/>
          <w:rtl w:val="0"/>
        </w:rPr>
        <w:t xml:space="preserve">6.1 기술표준문서, 특허 및 참고논문</w:t>
      </w:r>
    </w:p>
    <w:p w:rsidR="00000000" w:rsidDel="00000000" w:rsidP="00000000" w:rsidRDefault="00000000" w:rsidRPr="00000000" w14:paraId="000004D3">
      <w:pPr>
        <w:ind w:left="708" w:hanging="476"/>
        <w:jc w:val="left"/>
        <w:rPr>
          <w:rFonts w:ascii="Arial" w:cs="Arial" w:eastAsia="Arial" w:hAnsi="Arial"/>
          <w:color w:val="222222"/>
          <w:highlight w:val="white"/>
        </w:rPr>
      </w:pPr>
      <w:r w:rsidDel="00000000" w:rsidR="00000000" w:rsidRPr="00000000">
        <w:rPr>
          <w:b w:val="1"/>
          <w:rtl w:val="0"/>
        </w:rPr>
        <w:tab/>
      </w:r>
      <w:r w:rsidDel="00000000" w:rsidR="00000000" w:rsidRPr="00000000">
        <w:rPr>
          <w:rtl w:val="0"/>
        </w:rPr>
        <w:t xml:space="preserve">[1] </w:t>
      </w:r>
      <w:r w:rsidDel="00000000" w:rsidR="00000000" w:rsidRPr="00000000">
        <w:rPr>
          <w:rFonts w:ascii="Arial" w:cs="Arial" w:eastAsia="Arial" w:hAnsi="Arial"/>
          <w:color w:val="222222"/>
          <w:highlight w:val="white"/>
          <w:rtl w:val="0"/>
        </w:rPr>
        <w:t xml:space="preserve">Park, H. W., Gelsomini, M., Lee, J. J., &amp; Breazeal, C. (2017, March). Telling stories to robots: The effect of backchanneling on a child's storytelling. In </w:t>
      </w:r>
      <w:r w:rsidDel="00000000" w:rsidR="00000000" w:rsidRPr="00000000">
        <w:rPr>
          <w:rFonts w:ascii="Arial" w:cs="Arial" w:eastAsia="Arial" w:hAnsi="Arial"/>
          <w:i w:val="1"/>
          <w:color w:val="222222"/>
          <w:highlight w:val="white"/>
          <w:rtl w:val="0"/>
        </w:rPr>
        <w:t xml:space="preserve">2017 12th ACM/IEEE International Conference on Human-Robot Interaction (HRI</w:t>
      </w:r>
      <w:r w:rsidDel="00000000" w:rsidR="00000000" w:rsidRPr="00000000">
        <w:rPr>
          <w:rFonts w:ascii="Arial" w:cs="Arial" w:eastAsia="Arial" w:hAnsi="Arial"/>
          <w:color w:val="222222"/>
          <w:highlight w:val="white"/>
          <w:rtl w:val="0"/>
        </w:rPr>
        <w:t xml:space="preserve"> (pp. 100-108). IEEE.</w:t>
      </w:r>
    </w:p>
    <w:p w:rsidR="00000000" w:rsidDel="00000000" w:rsidP="00000000" w:rsidRDefault="00000000" w:rsidRPr="00000000" w14:paraId="000004D4">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5">
      <w:pPr>
        <w:ind w:left="708" w:hanging="476"/>
        <w:jc w:val="left"/>
        <w:rPr>
          <w:rFonts w:ascii="Arial" w:cs="Arial" w:eastAsia="Arial" w:hAnsi="Arial"/>
          <w:color w:val="222222"/>
          <w:highlight w:val="white"/>
        </w:rPr>
      </w:pPr>
      <w:sdt>
        <w:sdtPr>
          <w:tag w:val="goog_rdk_199"/>
        </w:sdtPr>
        <w:sdtContent>
          <w:r w:rsidDel="00000000" w:rsidR="00000000" w:rsidRPr="00000000">
            <w:rPr>
              <w:rFonts w:ascii="Arial Unicode MS" w:cs="Arial Unicode MS" w:eastAsia="Arial Unicode MS" w:hAnsi="Arial Unicode MS"/>
              <w:color w:val="222222"/>
              <w:highlight w:val="white"/>
              <w:rtl w:val="0"/>
            </w:rPr>
            <w:tab/>
            <w:t xml:space="preserve">[2] 정성미, 신동희, &amp; 구지향. (2015). 로봇의 비언어적 즉시성에 대한 사례연구. </w:t>
          </w:r>
        </w:sdtContent>
      </w:sdt>
      <w:sdt>
        <w:sdtPr>
          <w:tag w:val="goog_rdk_200"/>
        </w:sdtPr>
        <w:sdtContent>
          <w:r w:rsidDel="00000000" w:rsidR="00000000" w:rsidRPr="00000000">
            <w:rPr>
              <w:rFonts w:ascii="Arial Unicode MS" w:cs="Arial Unicode MS" w:eastAsia="Arial Unicode MS" w:hAnsi="Arial Unicode MS"/>
              <w:i w:val="1"/>
              <w:color w:val="222222"/>
              <w:highlight w:val="white"/>
              <w:rtl w:val="0"/>
            </w:rPr>
            <w:t xml:space="preserve">한국콘텐츠학회논문지</w:t>
          </w:r>
        </w:sdtContent>
      </w:sdt>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i w:val="1"/>
          <w:color w:val="222222"/>
          <w:highlight w:val="white"/>
          <w:rtl w:val="0"/>
        </w:rPr>
        <w:t xml:space="preserve">15</w:t>
      </w:r>
      <w:r w:rsidDel="00000000" w:rsidR="00000000" w:rsidRPr="00000000">
        <w:rPr>
          <w:rFonts w:ascii="Arial" w:cs="Arial" w:eastAsia="Arial" w:hAnsi="Arial"/>
          <w:color w:val="222222"/>
          <w:highlight w:val="white"/>
          <w:rtl w:val="0"/>
        </w:rPr>
        <w:t xml:space="preserve">(7), 181-192.</w:t>
      </w:r>
    </w:p>
    <w:p w:rsidR="00000000" w:rsidDel="00000000" w:rsidP="00000000" w:rsidRDefault="00000000" w:rsidRPr="00000000" w14:paraId="000004D6">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7">
      <w:pPr>
        <w:ind w:left="708" w:hanging="476"/>
        <w:jc w:val="left"/>
        <w:rPr>
          <w:rFonts w:ascii="Arial" w:cs="Arial" w:eastAsia="Arial" w:hAnsi="Arial"/>
          <w:color w:val="222222"/>
          <w:highlight w:val="white"/>
        </w:rPr>
      </w:pPr>
      <w:sdt>
        <w:sdtPr>
          <w:tag w:val="goog_rdk_201"/>
        </w:sdtPr>
        <w:sdtContent>
          <w:r w:rsidDel="00000000" w:rsidR="00000000" w:rsidRPr="00000000">
            <w:rPr>
              <w:rFonts w:ascii="Arial Unicode MS" w:cs="Arial Unicode MS" w:eastAsia="Arial Unicode MS" w:hAnsi="Arial Unicode MS"/>
              <w:color w:val="222222"/>
              <w:highlight w:val="white"/>
              <w:rtl w:val="0"/>
            </w:rPr>
            <w:tab/>
            <w:t xml:space="preserve">[3] 최승주, &amp; 김종배. (2017). 음성 인식 오픈 API 의 음성 인식 정확도 비교 분석. </w:t>
          </w:r>
        </w:sdtContent>
      </w:sdt>
      <w:r w:rsidDel="00000000" w:rsidR="00000000" w:rsidRPr="00000000">
        <w:rPr>
          <w:rFonts w:ascii="Arial" w:cs="Arial" w:eastAsia="Arial" w:hAnsi="Arial"/>
          <w:i w:val="1"/>
          <w:color w:val="222222"/>
          <w:highlight w:val="white"/>
          <w:rtl w:val="0"/>
        </w:rPr>
        <w:t xml:space="preserve">Asia-pacific Journal of Multimedia Services Convergent with Art, Humanities, and Sociology</w:t>
      </w:r>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i w:val="1"/>
          <w:color w:val="222222"/>
          <w:highlight w:val="white"/>
          <w:rtl w:val="0"/>
        </w:rPr>
        <w:t xml:space="preserve">7</w:t>
      </w:r>
      <w:r w:rsidDel="00000000" w:rsidR="00000000" w:rsidRPr="00000000">
        <w:rPr>
          <w:rFonts w:ascii="Arial" w:cs="Arial" w:eastAsia="Arial" w:hAnsi="Arial"/>
          <w:color w:val="222222"/>
          <w:highlight w:val="white"/>
          <w:rtl w:val="0"/>
        </w:rPr>
        <w:t xml:space="preserve">(8), 411-418.</w:t>
      </w:r>
    </w:p>
    <w:p w:rsidR="00000000" w:rsidDel="00000000" w:rsidP="00000000" w:rsidRDefault="00000000" w:rsidRPr="00000000" w14:paraId="000004D8">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9">
      <w:pPr>
        <w:ind w:left="708" w:hanging="476"/>
        <w:jc w:val="left"/>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ab/>
        <w:t xml:space="preserve">[4] Nass, C., Foehr, U., Brave, S., &amp; Somoza, M. (2001). The effects of emotion of voice in synthesized and recorded speech. In </w:t>
      </w:r>
      <w:r w:rsidDel="00000000" w:rsidR="00000000" w:rsidRPr="00000000">
        <w:rPr>
          <w:rFonts w:ascii="Arial" w:cs="Arial" w:eastAsia="Arial" w:hAnsi="Arial"/>
          <w:i w:val="1"/>
          <w:color w:val="222222"/>
          <w:highlight w:val="white"/>
          <w:rtl w:val="0"/>
        </w:rPr>
        <w:t xml:space="preserve">Proceedings of the AAAI symposium emotional and intelligent II: The tangled knot of social cognition</w:t>
      </w:r>
      <w:r w:rsidDel="00000000" w:rsidR="00000000" w:rsidRPr="00000000">
        <w:rPr>
          <w:rFonts w:ascii="Arial" w:cs="Arial" w:eastAsia="Arial" w:hAnsi="Arial"/>
          <w:color w:val="222222"/>
          <w:highlight w:val="white"/>
          <w:rtl w:val="0"/>
        </w:rPr>
        <w:t xml:space="preserve">. North Falmouth, MA: AAAI.</w:t>
      </w:r>
    </w:p>
    <w:p w:rsidR="00000000" w:rsidDel="00000000" w:rsidP="00000000" w:rsidRDefault="00000000" w:rsidRPr="00000000" w14:paraId="000004DA">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B">
      <w:pPr>
        <w:ind w:left="708" w:hanging="476"/>
        <w:jc w:val="left"/>
        <w:rPr>
          <w:rFonts w:ascii="Arial" w:cs="Arial" w:eastAsia="Arial" w:hAnsi="Arial"/>
          <w:color w:val="222222"/>
          <w:highlight w:val="white"/>
        </w:rPr>
      </w:pPr>
      <w:sdt>
        <w:sdtPr>
          <w:tag w:val="goog_rdk_202"/>
        </w:sdtPr>
        <w:sdtContent>
          <w:r w:rsidDel="00000000" w:rsidR="00000000" w:rsidRPr="00000000">
            <w:rPr>
              <w:rFonts w:ascii="Arial Unicode MS" w:cs="Arial Unicode MS" w:eastAsia="Arial Unicode MS" w:hAnsi="Arial Unicode MS"/>
              <w:color w:val="222222"/>
              <w:highlight w:val="white"/>
              <w:rtl w:val="0"/>
            </w:rPr>
            <w:tab/>
            <w:t xml:space="preserve">[5] 이영혜, &amp; 김현주. (2014). 비언어의 상호동기화가 커뮤니케이션에 미치는 영향: 음성 언어와 몸짓 언어를 중심으로. </w:t>
          </w:r>
        </w:sdtContent>
      </w:sdt>
      <w:sdt>
        <w:sdtPr>
          <w:tag w:val="goog_rdk_203"/>
        </w:sdtPr>
        <w:sdtContent>
          <w:r w:rsidDel="00000000" w:rsidR="00000000" w:rsidRPr="00000000">
            <w:rPr>
              <w:rFonts w:ascii="Arial Unicode MS" w:cs="Arial Unicode MS" w:eastAsia="Arial Unicode MS" w:hAnsi="Arial Unicode MS"/>
              <w:i w:val="1"/>
              <w:color w:val="222222"/>
              <w:highlight w:val="white"/>
              <w:rtl w:val="0"/>
            </w:rPr>
            <w:t xml:space="preserve">스피치와 커뮤니케이션</w:t>
          </w:r>
        </w:sdtContent>
      </w:sdt>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i w:val="1"/>
          <w:color w:val="222222"/>
          <w:highlight w:val="white"/>
          <w:rtl w:val="0"/>
        </w:rPr>
        <w:t xml:space="preserve">25</w:t>
      </w:r>
      <w:r w:rsidDel="00000000" w:rsidR="00000000" w:rsidRPr="00000000">
        <w:rPr>
          <w:rFonts w:ascii="Arial" w:cs="Arial" w:eastAsia="Arial" w:hAnsi="Arial"/>
          <w:color w:val="222222"/>
          <w:highlight w:val="white"/>
          <w:rtl w:val="0"/>
        </w:rPr>
        <w:t xml:space="preserve">, 153-184.</w:t>
      </w:r>
    </w:p>
    <w:p w:rsidR="00000000" w:rsidDel="00000000" w:rsidP="00000000" w:rsidRDefault="00000000" w:rsidRPr="00000000" w14:paraId="000004DC">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D">
      <w:pPr>
        <w:ind w:left="708" w:hanging="476"/>
        <w:jc w:val="left"/>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ab/>
        <w:t xml:space="preserve">[6] Hoffman, G. (2011, July). On stage: robots as performers. In </w:t>
      </w:r>
      <w:r w:rsidDel="00000000" w:rsidR="00000000" w:rsidRPr="00000000">
        <w:rPr>
          <w:rFonts w:ascii="Arial" w:cs="Arial" w:eastAsia="Arial" w:hAnsi="Arial"/>
          <w:i w:val="1"/>
          <w:color w:val="222222"/>
          <w:highlight w:val="white"/>
          <w:rtl w:val="0"/>
        </w:rPr>
        <w:t xml:space="preserve">RSS 2011 Workshop on Human-Robot Interaction: Perspectives and Contributions to Robotics from the Human Sciences. Los Angeles, CA</w:t>
      </w:r>
      <w:r w:rsidDel="00000000" w:rsidR="00000000" w:rsidRPr="00000000">
        <w:rPr>
          <w:rFonts w:ascii="Arial" w:cs="Arial" w:eastAsia="Arial" w:hAnsi="Arial"/>
          <w:color w:val="222222"/>
          <w:highlight w:val="white"/>
          <w:rtl w:val="0"/>
        </w:rPr>
        <w:t xml:space="preserve"> (Vol. 1, p. 21).</w:t>
      </w:r>
    </w:p>
    <w:p w:rsidR="00000000" w:rsidDel="00000000" w:rsidP="00000000" w:rsidRDefault="00000000" w:rsidRPr="00000000" w14:paraId="000004DE">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DF">
      <w:pPr>
        <w:ind w:left="708" w:hanging="476"/>
        <w:jc w:val="left"/>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ab/>
        <w:t xml:space="preserve">[7] Hoffman, G., &amp; Weinberg, G. (2011). Interactive improvisation with a robotic marimba player. </w:t>
      </w:r>
      <w:r w:rsidDel="00000000" w:rsidR="00000000" w:rsidRPr="00000000">
        <w:rPr>
          <w:rFonts w:ascii="Arial" w:cs="Arial" w:eastAsia="Arial" w:hAnsi="Arial"/>
          <w:i w:val="1"/>
          <w:color w:val="222222"/>
          <w:highlight w:val="white"/>
          <w:rtl w:val="0"/>
        </w:rPr>
        <w:t xml:space="preserve">Autonomous Robots</w:t>
      </w:r>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i w:val="1"/>
          <w:color w:val="222222"/>
          <w:highlight w:val="white"/>
          <w:rtl w:val="0"/>
        </w:rPr>
        <w:t xml:space="preserve">31</w:t>
      </w:r>
      <w:r w:rsidDel="00000000" w:rsidR="00000000" w:rsidRPr="00000000">
        <w:rPr>
          <w:rFonts w:ascii="Arial" w:cs="Arial" w:eastAsia="Arial" w:hAnsi="Arial"/>
          <w:color w:val="222222"/>
          <w:highlight w:val="white"/>
          <w:rtl w:val="0"/>
        </w:rPr>
        <w:t xml:space="preserve">(2-3), 133-153.</w:t>
      </w:r>
    </w:p>
    <w:p w:rsidR="00000000" w:rsidDel="00000000" w:rsidP="00000000" w:rsidRDefault="00000000" w:rsidRPr="00000000" w14:paraId="000004E0">
      <w:pPr>
        <w:ind w:left="708" w:hanging="476"/>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4E1">
      <w:pPr>
        <w:ind w:left="708" w:hanging="476"/>
        <w:jc w:val="left"/>
        <w:rPr>
          <w:rFonts w:ascii="Arial" w:cs="Arial" w:eastAsia="Arial" w:hAnsi="Arial"/>
        </w:rPr>
      </w:pPr>
      <w:r w:rsidDel="00000000" w:rsidR="00000000" w:rsidRPr="00000000">
        <w:rPr>
          <w:rFonts w:ascii="Arial" w:cs="Arial" w:eastAsia="Arial" w:hAnsi="Arial"/>
          <w:color w:val="222222"/>
          <w:highlight w:val="white"/>
          <w:rtl w:val="0"/>
        </w:rPr>
        <w:tab/>
      </w:r>
      <w:r w:rsidDel="00000000" w:rsidR="00000000" w:rsidRPr="00000000">
        <w:rPr>
          <w:rFonts w:ascii="Arial" w:cs="Arial" w:eastAsia="Arial" w:hAnsi="Arial"/>
          <w:highlight w:val="white"/>
          <w:rtl w:val="0"/>
        </w:rPr>
        <w:t xml:space="preserve">[8] </w:t>
      </w:r>
      <w:sdt>
        <w:sdtPr>
          <w:tag w:val="goog_rdk_204"/>
        </w:sdtPr>
        <w:sdtContent>
          <w:r w:rsidDel="00000000" w:rsidR="00000000" w:rsidRPr="00000000">
            <w:rPr>
              <w:rFonts w:ascii="Arial Unicode MS" w:cs="Arial Unicode MS" w:eastAsia="Arial Unicode MS" w:hAnsi="Arial Unicode MS"/>
              <w:shd w:fill="fafafa" w:val="clear"/>
              <w:rtl w:val="0"/>
            </w:rPr>
            <w:t xml:space="preserve">삼성전자주식회사</w:t>
          </w:r>
        </w:sdtContent>
      </w:sdt>
      <w:r w:rsidDel="00000000" w:rsidR="00000000" w:rsidRPr="00000000">
        <w:rPr>
          <w:rFonts w:ascii="Arial" w:cs="Arial" w:eastAsia="Arial" w:hAnsi="Arial"/>
          <w:highlight w:val="white"/>
          <w:rtl w:val="0"/>
        </w:rPr>
        <w:t xml:space="preserve">, </w:t>
      </w:r>
      <w:sdt>
        <w:sdtPr>
          <w:tag w:val="goog_rdk_205"/>
        </w:sdtPr>
        <w:sdtContent>
          <w:r w:rsidDel="00000000" w:rsidR="00000000" w:rsidRPr="00000000">
            <w:rPr>
              <w:rFonts w:ascii="Arial Unicode MS" w:cs="Arial Unicode MS" w:eastAsia="Arial Unicode MS" w:hAnsi="Arial Unicode MS"/>
              <w:rtl w:val="0"/>
            </w:rPr>
            <w:t xml:space="preserve">모션을 수행하는 전자 장치 및 그 제어 방법, </w:t>
          </w:r>
        </w:sdtContent>
      </w:sdt>
      <w:r w:rsidDel="00000000" w:rsidR="00000000" w:rsidRPr="00000000">
        <w:rPr>
          <w:rFonts w:ascii="Arial" w:cs="Arial" w:eastAsia="Arial" w:hAnsi="Arial"/>
          <w:rtl w:val="0"/>
        </w:rPr>
        <w:t xml:space="preserve">1020150155160, 2015.11.05, -</w:t>
      </w:r>
    </w:p>
    <w:p w:rsidR="00000000" w:rsidDel="00000000" w:rsidP="00000000" w:rsidRDefault="00000000" w:rsidRPr="00000000" w14:paraId="000004E2">
      <w:pPr>
        <w:ind w:left="708" w:hanging="476"/>
        <w:jc w:val="left"/>
        <w:rPr>
          <w:rFonts w:ascii="Arial" w:cs="Arial" w:eastAsia="Arial" w:hAnsi="Arial"/>
        </w:rPr>
      </w:pPr>
      <w:r w:rsidDel="00000000" w:rsidR="00000000" w:rsidRPr="00000000">
        <w:rPr>
          <w:rtl w:val="0"/>
        </w:rPr>
      </w:r>
    </w:p>
    <w:p w:rsidR="00000000" w:rsidDel="00000000" w:rsidP="00000000" w:rsidRDefault="00000000" w:rsidRPr="00000000" w14:paraId="000004E3">
      <w:pPr>
        <w:ind w:left="708" w:hanging="476"/>
        <w:jc w:val="left"/>
        <w:rPr>
          <w:rFonts w:ascii="Arial" w:cs="Arial" w:eastAsia="Arial" w:hAnsi="Arial"/>
        </w:rPr>
      </w:pPr>
      <w:r w:rsidDel="00000000" w:rsidR="00000000" w:rsidRPr="00000000">
        <w:rPr>
          <w:rFonts w:ascii="Arial" w:cs="Arial" w:eastAsia="Arial" w:hAnsi="Arial"/>
          <w:rtl w:val="0"/>
        </w:rPr>
        <w:tab/>
        <w:t xml:space="preserve">[9] </w:t>
      </w:r>
      <w:sdt>
        <w:sdtPr>
          <w:tag w:val="goog_rdk_206"/>
        </w:sdtPr>
        <w:sdtContent>
          <w:r w:rsidDel="00000000" w:rsidR="00000000" w:rsidRPr="00000000">
            <w:rPr>
              <w:rFonts w:ascii="Arial Unicode MS" w:cs="Arial Unicode MS" w:eastAsia="Arial Unicode MS" w:hAnsi="Arial Unicode MS"/>
              <w:shd w:fill="fafafa" w:val="clear"/>
              <w:rtl w:val="0"/>
            </w:rPr>
            <w:t xml:space="preserve">삼성전자주식회사</w:t>
          </w:r>
        </w:sdtContent>
      </w:sdt>
      <w:r w:rsidDel="00000000" w:rsidR="00000000" w:rsidRPr="00000000">
        <w:rPr>
          <w:rFonts w:ascii="Arial" w:cs="Arial" w:eastAsia="Arial" w:hAnsi="Arial"/>
          <w:highlight w:val="white"/>
          <w:rtl w:val="0"/>
        </w:rPr>
        <w:t xml:space="preserve">, </w:t>
      </w:r>
      <w:sdt>
        <w:sdtPr>
          <w:tag w:val="goog_rdk_207"/>
        </w:sdtPr>
        <w:sdtContent>
          <w:r w:rsidDel="00000000" w:rsidR="00000000" w:rsidRPr="00000000">
            <w:rPr>
              <w:rFonts w:ascii="Arial Unicode MS" w:cs="Arial Unicode MS" w:eastAsia="Arial Unicode MS" w:hAnsi="Arial Unicode MS"/>
              <w:rtl w:val="0"/>
            </w:rPr>
            <w:t xml:space="preserve">사용자의 행동을 바탕으로 반응하는 로봇 및 그의 제어 방법, </w:t>
          </w:r>
        </w:sdtContent>
      </w:sdt>
      <w:r w:rsidDel="00000000" w:rsidR="00000000" w:rsidRPr="00000000">
        <w:rPr>
          <w:rFonts w:ascii="Arial" w:cs="Arial" w:eastAsia="Arial" w:hAnsi="Arial"/>
          <w:shd w:fill="fafafa" w:val="clear"/>
          <w:rtl w:val="0"/>
        </w:rPr>
        <w:t xml:space="preserve">1020180010927, 2018.01.29, -</w:t>
      </w:r>
      <w:r w:rsidDel="00000000" w:rsidR="00000000" w:rsidRPr="00000000">
        <w:rPr>
          <w:rtl w:val="0"/>
        </w:rPr>
      </w:r>
    </w:p>
    <w:p w:rsidR="00000000" w:rsidDel="00000000" w:rsidP="00000000" w:rsidRDefault="00000000" w:rsidRPr="00000000" w14:paraId="000004E4">
      <w:pPr>
        <w:ind w:left="231.9999999999999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5">
      <w:pPr>
        <w:ind w:left="720" w:firstLine="0"/>
        <w:jc w:val="left"/>
        <w:rPr>
          <w:rFonts w:ascii="Arial" w:cs="Arial" w:eastAsia="Arial" w:hAnsi="Arial"/>
        </w:rPr>
      </w:pPr>
      <w:sdt>
        <w:sdtPr>
          <w:tag w:val="goog_rdk_208"/>
        </w:sdtPr>
        <w:sdtContent>
          <w:r w:rsidDel="00000000" w:rsidR="00000000" w:rsidRPr="00000000">
            <w:rPr>
              <w:rFonts w:ascii="Arial Unicode MS" w:cs="Arial Unicode MS" w:eastAsia="Arial Unicode MS" w:hAnsi="Arial Unicode MS"/>
              <w:rtl w:val="0"/>
            </w:rPr>
            <w:t xml:space="preserve">[10] 프론티어 지능로봇사업단. (2014). 프론티어 지능로봇사업단 10년 최종 성과물 공개, </w:t>
          </w:r>
        </w:sdtContent>
      </w:sdt>
      <w:hyperlink r:id="rId70">
        <w:r w:rsidDel="00000000" w:rsidR="00000000" w:rsidRPr="00000000">
          <w:rPr>
            <w:rFonts w:ascii="Arial" w:cs="Arial" w:eastAsia="Arial" w:hAnsi="Arial"/>
            <w:u w:val="single"/>
            <w:rtl w:val="0"/>
          </w:rPr>
          <w:t xml:space="preserve">https://www.kist.re.kr/kist_web/main/</w:t>
        </w:r>
      </w:hyperlink>
      <w:r w:rsidDel="00000000" w:rsidR="00000000" w:rsidRPr="00000000">
        <w:rPr>
          <w:rtl w:val="0"/>
        </w:rPr>
      </w:r>
    </w:p>
    <w:p w:rsidR="00000000" w:rsidDel="00000000" w:rsidP="00000000" w:rsidRDefault="00000000" w:rsidRPr="00000000" w14:paraId="000004E6">
      <w:pPr>
        <w:ind w:left="0" w:firstLine="0"/>
        <w:rPr>
          <w:b w:val="1"/>
        </w:rPr>
      </w:pPr>
      <w:r w:rsidDel="00000000" w:rsidR="00000000" w:rsidRPr="00000000">
        <w:rPr>
          <w:rtl w:val="0"/>
        </w:rPr>
      </w:r>
    </w:p>
    <w:p w:rsidR="00000000" w:rsidDel="00000000" w:rsidP="00000000" w:rsidRDefault="00000000" w:rsidRPr="00000000" w14:paraId="000004E7">
      <w:pPr>
        <w:ind w:left="708" w:hanging="476"/>
        <w:rPr>
          <w:b w:val="1"/>
        </w:rPr>
      </w:pPr>
      <w:r w:rsidDel="00000000" w:rsidR="00000000" w:rsidRPr="00000000">
        <w:rPr>
          <w:b w:val="1"/>
          <w:rtl w:val="0"/>
        </w:rPr>
        <w:t xml:space="preserve">6.2 도서</w:t>
      </w:r>
    </w:p>
    <w:p w:rsidR="00000000" w:rsidDel="00000000" w:rsidP="00000000" w:rsidRDefault="00000000" w:rsidRPr="00000000" w14:paraId="000004E8">
      <w:pPr>
        <w:ind w:left="708" w:hanging="476"/>
        <w:rPr>
          <w:rFonts w:ascii="Arial" w:cs="Arial" w:eastAsia="Arial" w:hAnsi="Arial"/>
        </w:rPr>
      </w:pPr>
      <w:r w:rsidDel="00000000" w:rsidR="00000000" w:rsidRPr="00000000">
        <w:rPr>
          <w:b w:val="1"/>
          <w:rtl w:val="0"/>
        </w:rPr>
        <w:tab/>
      </w:r>
      <w:r w:rsidDel="00000000" w:rsidR="00000000" w:rsidRPr="00000000">
        <w:rPr>
          <w:rFonts w:ascii="Arial" w:cs="Arial" w:eastAsia="Arial" w:hAnsi="Arial"/>
          <w:rtl w:val="0"/>
        </w:rPr>
        <w:t xml:space="preserve">[1] </w:t>
      </w:r>
      <w:r w:rsidDel="00000000" w:rsidR="00000000" w:rsidRPr="00000000">
        <w:rPr>
          <w:rFonts w:ascii="Arial" w:cs="Arial" w:eastAsia="Arial" w:hAnsi="Arial"/>
          <w:color w:val="222222"/>
          <w:highlight w:val="white"/>
          <w:rtl w:val="0"/>
        </w:rPr>
        <w:t xml:space="preserve">Mehrabian, A. (1971). </w:t>
      </w:r>
      <w:r w:rsidDel="00000000" w:rsidR="00000000" w:rsidRPr="00000000">
        <w:rPr>
          <w:rFonts w:ascii="Arial" w:cs="Arial" w:eastAsia="Arial" w:hAnsi="Arial"/>
          <w:i w:val="1"/>
          <w:color w:val="222222"/>
          <w:highlight w:val="white"/>
          <w:rtl w:val="0"/>
        </w:rPr>
        <w:t xml:space="preserve">Silent messages</w:t>
      </w:r>
      <w:r w:rsidDel="00000000" w:rsidR="00000000" w:rsidRPr="00000000">
        <w:rPr>
          <w:rFonts w:ascii="Arial" w:cs="Arial" w:eastAsia="Arial" w:hAnsi="Arial"/>
          <w:color w:val="222222"/>
          <w:highlight w:val="white"/>
          <w:rtl w:val="0"/>
        </w:rPr>
        <w:t xml:space="preserve"> (Vol. 8, No. 152, p. 30). Belmont, CA: Wadsworth.</w:t>
      </w:r>
      <w:r w:rsidDel="00000000" w:rsidR="00000000" w:rsidRPr="00000000">
        <w:rPr>
          <w:rtl w:val="0"/>
        </w:rPr>
      </w:r>
    </w:p>
    <w:p w:rsidR="00000000" w:rsidDel="00000000" w:rsidP="00000000" w:rsidRDefault="00000000" w:rsidRPr="00000000" w14:paraId="000004E9">
      <w:pPr>
        <w:ind w:left="708" w:hanging="476"/>
        <w:rPr>
          <w:b w:val="1"/>
        </w:rPr>
      </w:pPr>
      <w:r w:rsidDel="00000000" w:rsidR="00000000" w:rsidRPr="00000000">
        <w:rPr>
          <w:rtl w:val="0"/>
        </w:rPr>
      </w:r>
    </w:p>
    <w:p w:rsidR="00000000" w:rsidDel="00000000" w:rsidP="00000000" w:rsidRDefault="00000000" w:rsidRPr="00000000" w14:paraId="000004EA">
      <w:pPr>
        <w:ind w:left="708" w:hanging="476"/>
        <w:rPr>
          <w:b w:val="1"/>
        </w:rPr>
      </w:pPr>
      <w:r w:rsidDel="00000000" w:rsidR="00000000" w:rsidRPr="00000000">
        <w:rPr>
          <w:b w:val="1"/>
          <w:rtl w:val="0"/>
        </w:rPr>
        <w:t xml:space="preserve">6.3 웹사이트 및 기타</w:t>
      </w:r>
    </w:p>
    <w:p w:rsidR="00000000" w:rsidDel="00000000" w:rsidP="00000000" w:rsidRDefault="00000000" w:rsidRPr="00000000" w14:paraId="000004EB">
      <w:pPr>
        <w:ind w:left="708" w:hanging="476"/>
        <w:rPr>
          <w:rFonts w:ascii="Arial" w:cs="Arial" w:eastAsia="Arial" w:hAnsi="Arial"/>
        </w:rPr>
      </w:pPr>
      <w:r w:rsidDel="00000000" w:rsidR="00000000" w:rsidRPr="00000000">
        <w:rPr>
          <w:b w:val="1"/>
          <w:rtl w:val="0"/>
        </w:rPr>
        <w:tab/>
      </w:r>
      <w:sdt>
        <w:sdtPr>
          <w:tag w:val="goog_rdk_209"/>
        </w:sdtPr>
        <w:sdtContent>
          <w:r w:rsidDel="00000000" w:rsidR="00000000" w:rsidRPr="00000000">
            <w:rPr>
              <w:rFonts w:ascii="Arial Unicode MS" w:cs="Arial Unicode MS" w:eastAsia="Arial Unicode MS" w:hAnsi="Arial Unicode MS"/>
              <w:rtl w:val="0"/>
            </w:rPr>
            <w:t xml:space="preserve">[1] Affectiva Lib의 SDK에 대한 정보 </w:t>
          </w:r>
        </w:sdtContent>
      </w:sdt>
    </w:p>
    <w:p w:rsidR="00000000" w:rsidDel="00000000" w:rsidP="00000000" w:rsidRDefault="00000000" w:rsidRPr="00000000" w14:paraId="000004EC">
      <w:pPr>
        <w:ind w:left="1428" w:hanging="476.0000000000002"/>
        <w:rPr>
          <w:rFonts w:ascii="Arial" w:cs="Arial" w:eastAsia="Arial" w:hAnsi="Arial"/>
        </w:rPr>
      </w:pPr>
      <w:hyperlink r:id="rId71">
        <w:r w:rsidDel="00000000" w:rsidR="00000000" w:rsidRPr="00000000">
          <w:rPr>
            <w:rFonts w:ascii="Arial" w:cs="Arial" w:eastAsia="Arial" w:hAnsi="Arial"/>
            <w:color w:val="1155cc"/>
            <w:u w:val="single"/>
            <w:rtl w:val="0"/>
          </w:rPr>
          <w:t xml:space="preserve">https://www.affectiva.com/product/emotion-sdk/</w:t>
        </w:r>
      </w:hyperlink>
      <w:r w:rsidDel="00000000" w:rsidR="00000000" w:rsidRPr="00000000">
        <w:rPr>
          <w:rtl w:val="0"/>
        </w:rPr>
      </w:r>
    </w:p>
    <w:p w:rsidR="00000000" w:rsidDel="00000000" w:rsidP="00000000" w:rsidRDefault="00000000" w:rsidRPr="00000000" w14:paraId="000004ED">
      <w:pPr>
        <w:widowControl w:val="1"/>
        <w:spacing w:line="360" w:lineRule="auto"/>
        <w:ind w:left="0"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4EE">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[2] PID Control</w:t>
      </w:r>
    </w:p>
    <w:p w:rsidR="00000000" w:rsidDel="00000000" w:rsidP="00000000" w:rsidRDefault="00000000" w:rsidRPr="00000000" w14:paraId="000004EF">
      <w:pPr>
        <w:widowControl w:val="1"/>
        <w:spacing w:line="360" w:lineRule="auto"/>
        <w:ind w:left="720" w:firstLine="0"/>
        <w:jc w:val="left"/>
        <w:rPr>
          <w:rFonts w:ascii="Arial" w:cs="Arial" w:eastAsia="Arial" w:hAnsi="Arial"/>
        </w:rPr>
      </w:pPr>
      <w:r w:rsidDel="00000000" w:rsidR="00000000" w:rsidRPr="00000000">
        <w:rPr>
          <w:rFonts w:ascii="Arial" w:cs="Arial" w:eastAsia="Arial" w:hAnsi="Arial"/>
          <w:rtl w:val="0"/>
        </w:rPr>
        <w:t xml:space="preserve">    </w:t>
      </w:r>
      <w:hyperlink r:id="rId72">
        <w:r w:rsidDel="00000000" w:rsidR="00000000" w:rsidRPr="00000000">
          <w:rPr>
            <w:rFonts w:ascii="Arial" w:cs="Arial" w:eastAsia="Arial" w:hAnsi="Arial"/>
            <w:color w:val="1155cc"/>
            <w:u w:val="single"/>
            <w:rtl w:val="0"/>
          </w:rPr>
          <w:t xml:space="preserve">http://www.ktechno.co.kr/pictech/motor05.html</w:t>
        </w:r>
      </w:hyperlink>
      <w:r w:rsidDel="00000000" w:rsidR="00000000" w:rsidRPr="00000000">
        <w:rPr>
          <w:rtl w:val="0"/>
        </w:rPr>
      </w:r>
    </w:p>
    <w:p w:rsidR="00000000" w:rsidDel="00000000" w:rsidP="00000000" w:rsidRDefault="00000000" w:rsidRPr="00000000" w14:paraId="000004F0">
      <w:pPr>
        <w:widowControl w:val="1"/>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F1">
      <w:pPr>
        <w:widowControl w:val="1"/>
        <w:spacing w:line="360" w:lineRule="auto"/>
        <w:ind w:left="720" w:firstLine="0"/>
        <w:jc w:val="left"/>
        <w:rPr>
          <w:rFonts w:ascii="Arial" w:cs="Arial" w:eastAsia="Arial" w:hAnsi="Arial"/>
        </w:rPr>
      </w:pPr>
      <w:r w:rsidDel="00000000" w:rsidR="00000000" w:rsidRPr="00000000">
        <w:rPr>
          <w:rFonts w:ascii="Arial" w:cs="Arial" w:eastAsia="Arial" w:hAnsi="Arial"/>
          <w:rtl w:val="0"/>
        </w:rPr>
        <w:t xml:space="preserve">[3] </w:t>
      </w:r>
      <w:r w:rsidDel="00000000" w:rsidR="00000000" w:rsidRPr="00000000">
        <w:rPr>
          <w:rFonts w:ascii="Arial" w:cs="Arial" w:eastAsia="Arial" w:hAnsi="Arial"/>
          <w:rtl w:val="0"/>
        </w:rPr>
        <w:t xml:space="preserve">Facial Simulator</w:t>
      </w:r>
    </w:p>
    <w:p w:rsidR="00000000" w:rsidDel="00000000" w:rsidP="00000000" w:rsidRDefault="00000000" w:rsidRPr="00000000" w14:paraId="000004F2">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    </w:t>
      </w:r>
      <w:hyperlink r:id="rId73">
        <w:r w:rsidDel="00000000" w:rsidR="00000000" w:rsidRPr="00000000">
          <w:rPr>
            <w:rFonts w:ascii="Arial" w:cs="Arial" w:eastAsia="Arial" w:hAnsi="Arial"/>
            <w:color w:val="1155cc"/>
            <w:u w:val="single"/>
            <w:rtl w:val="0"/>
          </w:rPr>
          <w:t xml:space="preserve">https://www.youtube.com/watch?v=iBA59cQkyz0</w:t>
        </w:r>
      </w:hyperlink>
      <w:r w:rsidDel="00000000" w:rsidR="00000000" w:rsidRPr="00000000">
        <w:rPr>
          <w:rtl w:val="0"/>
        </w:rPr>
      </w:r>
    </w:p>
    <w:p w:rsidR="00000000" w:rsidDel="00000000" w:rsidP="00000000" w:rsidRDefault="00000000" w:rsidRPr="00000000" w14:paraId="000004F3">
      <w:pPr>
        <w:widowControl w:val="1"/>
        <w:spacing w:line="360" w:lineRule="auto"/>
        <w:ind w:left="0"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4F4">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[4] </w:t>
      </w:r>
      <w:r w:rsidDel="00000000" w:rsidR="00000000" w:rsidRPr="00000000">
        <w:rPr>
          <w:rFonts w:ascii="Arial" w:cs="Arial" w:eastAsia="Arial" w:hAnsi="Arial"/>
          <w:rtl w:val="0"/>
        </w:rPr>
        <w:t xml:space="preserve">Praat (speech analysis program)</w:t>
      </w:r>
    </w:p>
    <w:p w:rsidR="00000000" w:rsidDel="00000000" w:rsidP="00000000" w:rsidRDefault="00000000" w:rsidRPr="00000000" w14:paraId="000004F5">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     </w:t>
      </w:r>
      <w:hyperlink r:id="rId74">
        <w:r w:rsidDel="00000000" w:rsidR="00000000" w:rsidRPr="00000000">
          <w:rPr>
            <w:rFonts w:ascii="Arial" w:cs="Arial" w:eastAsia="Arial" w:hAnsi="Arial"/>
            <w:color w:val="1155cc"/>
            <w:u w:val="single"/>
            <w:rtl w:val="0"/>
          </w:rPr>
          <w:t xml:space="preserve">http://www.fon.hum.uva.nl/praat/</w:t>
        </w:r>
      </w:hyperlink>
      <w:r w:rsidDel="00000000" w:rsidR="00000000" w:rsidRPr="00000000">
        <w:rPr>
          <w:rtl w:val="0"/>
        </w:rPr>
      </w:r>
    </w:p>
    <w:p w:rsidR="00000000" w:rsidDel="00000000" w:rsidP="00000000" w:rsidRDefault="00000000" w:rsidRPr="00000000" w14:paraId="000004F6">
      <w:pPr>
        <w:widowControl w:val="1"/>
        <w:spacing w:line="360" w:lineRule="auto"/>
        <w:ind w:left="0"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4F7">
      <w:pPr>
        <w:widowControl w:val="1"/>
        <w:spacing w:line="360" w:lineRule="auto"/>
        <w:ind w:left="0" w:firstLine="720"/>
        <w:jc w:val="left"/>
        <w:rPr>
          <w:rFonts w:ascii="Arial" w:cs="Arial" w:eastAsia="Arial" w:hAnsi="Arial"/>
        </w:rPr>
      </w:pPr>
      <w:sdt>
        <w:sdtPr>
          <w:tag w:val="goog_rdk_210"/>
        </w:sdtPr>
        <w:sdtContent>
          <w:r w:rsidDel="00000000" w:rsidR="00000000" w:rsidRPr="00000000">
            <w:rPr>
              <w:rFonts w:ascii="Arial Unicode MS" w:cs="Arial Unicode MS" w:eastAsia="Arial Unicode MS" w:hAnsi="Arial Unicode MS"/>
              <w:rtl w:val="0"/>
            </w:rPr>
            <w:t xml:space="preserve">[5] 국내 로봇 머리 (+목) 개발 KIST의 메로</w:t>
          </w:r>
        </w:sdtContent>
      </w:sdt>
    </w:p>
    <w:p w:rsidR="00000000" w:rsidDel="00000000" w:rsidP="00000000" w:rsidRDefault="00000000" w:rsidRPr="00000000" w14:paraId="000004F8">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    </w:t>
      </w:r>
      <w:hyperlink r:id="rId75">
        <w:r w:rsidDel="00000000" w:rsidR="00000000" w:rsidRPr="00000000">
          <w:rPr>
            <w:rFonts w:ascii="Arial" w:cs="Arial" w:eastAsia="Arial" w:hAnsi="Arial"/>
            <w:color w:val="1155cc"/>
            <w:u w:val="single"/>
            <w:rtl w:val="0"/>
          </w:rPr>
          <w:t xml:space="preserve">https://www.youtube.com/watch?v=RHm_mW5qHoU&amp;feature=youtu.be</w:t>
        </w:r>
      </w:hyperlink>
      <w:r w:rsidDel="00000000" w:rsidR="00000000" w:rsidRPr="00000000">
        <w:rPr>
          <w:rtl w:val="0"/>
        </w:rPr>
      </w:r>
    </w:p>
    <w:p w:rsidR="00000000" w:rsidDel="00000000" w:rsidP="00000000" w:rsidRDefault="00000000" w:rsidRPr="00000000" w14:paraId="000004F9">
      <w:pPr>
        <w:widowControl w:val="1"/>
        <w:spacing w:line="360" w:lineRule="auto"/>
        <w:ind w:left="0"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4FA">
      <w:pPr>
        <w:widowControl w:val="1"/>
        <w:spacing w:line="360" w:lineRule="auto"/>
        <w:ind w:left="0" w:firstLine="720"/>
        <w:jc w:val="left"/>
        <w:rPr>
          <w:rFonts w:ascii="Arial" w:cs="Arial" w:eastAsia="Arial" w:hAnsi="Arial"/>
        </w:rPr>
      </w:pPr>
      <w:sdt>
        <w:sdtPr>
          <w:tag w:val="goog_rdk_211"/>
        </w:sdtPr>
        <w:sdtContent>
          <w:r w:rsidDel="00000000" w:rsidR="00000000" w:rsidRPr="00000000">
            <w:rPr>
              <w:rFonts w:ascii="Arial Unicode MS" w:cs="Arial Unicode MS" w:eastAsia="Arial Unicode MS" w:hAnsi="Arial Unicode MS"/>
              <w:rtl w:val="0"/>
            </w:rPr>
            <w:t xml:space="preserve">[6] 메로의 상용화 버젼</w:t>
          </w:r>
        </w:sdtContent>
      </w:sdt>
    </w:p>
    <w:p w:rsidR="00000000" w:rsidDel="00000000" w:rsidP="00000000" w:rsidRDefault="00000000" w:rsidRPr="00000000" w14:paraId="000004FB">
      <w:pPr>
        <w:widowControl w:val="1"/>
        <w:spacing w:line="360" w:lineRule="auto"/>
        <w:ind w:left="720" w:firstLine="0"/>
        <w:jc w:val="left"/>
        <w:rPr>
          <w:rFonts w:ascii="Arial" w:cs="Arial" w:eastAsia="Arial" w:hAnsi="Arial"/>
        </w:rPr>
      </w:pPr>
      <w:r w:rsidDel="00000000" w:rsidR="00000000" w:rsidRPr="00000000">
        <w:rPr>
          <w:rFonts w:ascii="Arial" w:cs="Arial" w:eastAsia="Arial" w:hAnsi="Arial"/>
          <w:rtl w:val="0"/>
        </w:rPr>
        <w:t xml:space="preserve">    </w:t>
      </w:r>
      <w:hyperlink r:id="rId76">
        <w:r w:rsidDel="00000000" w:rsidR="00000000" w:rsidRPr="00000000">
          <w:rPr>
            <w:rFonts w:ascii="Arial" w:cs="Arial" w:eastAsia="Arial" w:hAnsi="Arial"/>
            <w:color w:val="1155cc"/>
            <w:u w:val="single"/>
            <w:rtl w:val="0"/>
          </w:rPr>
          <w:t xml:space="preserve">https://www.youtube.com/watch?v=NbYo3q3RmzA&amp;feature=youtu.be</w:t>
        </w:r>
      </w:hyperlink>
      <w:r w:rsidDel="00000000" w:rsidR="00000000" w:rsidRPr="00000000">
        <w:rPr>
          <w:rtl w:val="0"/>
        </w:rPr>
      </w:r>
    </w:p>
    <w:p w:rsidR="00000000" w:rsidDel="00000000" w:rsidP="00000000" w:rsidRDefault="00000000" w:rsidRPr="00000000" w14:paraId="000004FC">
      <w:pPr>
        <w:widowControl w:val="1"/>
        <w:spacing w:line="360" w:lineRule="auto"/>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4FD">
      <w:pPr>
        <w:widowControl w:val="1"/>
        <w:spacing w:line="360" w:lineRule="auto"/>
        <w:ind w:firstLine="720"/>
        <w:jc w:val="left"/>
        <w:rPr>
          <w:rFonts w:ascii="Arial" w:cs="Arial" w:eastAsia="Arial" w:hAnsi="Arial"/>
        </w:rPr>
      </w:pPr>
      <w:r w:rsidDel="00000000" w:rsidR="00000000" w:rsidRPr="00000000">
        <w:rPr>
          <w:rFonts w:ascii="Arial" w:cs="Arial" w:eastAsia="Arial" w:hAnsi="Arial"/>
          <w:rtl w:val="0"/>
        </w:rPr>
        <w:t xml:space="preserve">[7] </w:t>
      </w:r>
      <w:sdt>
        <w:sdtPr>
          <w:tag w:val="goog_rdk_212"/>
        </w:sdtPr>
        <w:sdtContent>
          <w:r w:rsidDel="00000000" w:rsidR="00000000" w:rsidRPr="00000000">
            <w:rPr>
              <w:rFonts w:ascii="Arial Unicode MS" w:cs="Arial Unicode MS" w:eastAsia="Arial Unicode MS" w:hAnsi="Arial Unicode MS"/>
              <w:rtl w:val="0"/>
            </w:rPr>
            <w:t xml:space="preserve">Guy Hoffman의 로봇들에 대한 설명</w:t>
          </w:r>
        </w:sdtContent>
      </w:sdt>
      <w:r w:rsidDel="00000000" w:rsidR="00000000" w:rsidRPr="00000000">
        <w:rPr>
          <w:rtl w:val="0"/>
        </w:rPr>
      </w:r>
    </w:p>
    <w:p w:rsidR="00000000" w:rsidDel="00000000" w:rsidP="00000000" w:rsidRDefault="00000000" w:rsidRPr="00000000" w14:paraId="000004FE">
      <w:pPr>
        <w:widowControl w:val="1"/>
        <w:spacing w:line="360" w:lineRule="auto"/>
        <w:ind w:left="0" w:firstLine="720"/>
        <w:jc w:val="left"/>
        <w:rPr>
          <w:rFonts w:ascii="Arial" w:cs="Arial" w:eastAsia="Arial" w:hAnsi="Arial"/>
        </w:rPr>
      </w:pPr>
      <w:r w:rsidDel="00000000" w:rsidR="00000000" w:rsidRPr="00000000">
        <w:rPr>
          <w:rFonts w:ascii="Arial" w:cs="Arial" w:eastAsia="Arial" w:hAnsi="Arial"/>
          <w:rtl w:val="0"/>
        </w:rPr>
        <w:t xml:space="preserve">    </w:t>
      </w:r>
      <w:hyperlink r:id="rId77">
        <w:r w:rsidDel="00000000" w:rsidR="00000000" w:rsidRPr="00000000">
          <w:rPr>
            <w:rFonts w:ascii="Arial" w:cs="Arial" w:eastAsia="Arial" w:hAnsi="Arial"/>
            <w:color w:val="1155cc"/>
            <w:u w:val="single"/>
            <w:rtl w:val="0"/>
          </w:rPr>
          <w:t xml:space="preserve">https://www.youtube.com/watch?v=utV1sdjr4PY</w:t>
        </w:r>
      </w:hyperlink>
      <w:r w:rsidDel="00000000" w:rsidR="00000000" w:rsidRPr="00000000">
        <w:rPr>
          <w:rFonts w:ascii="Arial" w:cs="Arial" w:eastAsia="Arial" w:hAnsi="Arial"/>
          <w:rtl w:val="0"/>
        </w:rPr>
        <w:tab/>
        <w:tab/>
      </w:r>
    </w:p>
    <w:p w:rsidR="00000000" w:rsidDel="00000000" w:rsidP="00000000" w:rsidRDefault="00000000" w:rsidRPr="00000000" w14:paraId="000004FF">
      <w:pPr>
        <w:ind w:left="708" w:hanging="476"/>
        <w:rPr>
          <w:b w:val="1"/>
        </w:rPr>
      </w:pPr>
      <w:r w:rsidDel="00000000" w:rsidR="00000000" w:rsidRPr="00000000">
        <w:rPr>
          <w:rtl w:val="0"/>
        </w:rPr>
      </w:r>
    </w:p>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0" w:hanging="476"/>
        <w:jc w:val="both"/>
        <w:rPr>
          <w:b w:val="1"/>
        </w:rPr>
      </w:pPr>
      <w:r w:rsidDel="00000000" w:rsidR="00000000" w:rsidRPr="00000000">
        <w:rPr>
          <w:rtl w:val="0"/>
        </w:rPr>
      </w:r>
    </w:p>
    <w:p w:rsidR="00000000" w:rsidDel="00000000" w:rsidP="00000000" w:rsidRDefault="00000000" w:rsidRPr="00000000" w14:paraId="00000501">
      <w:pPr>
        <w:rPr>
          <w:rFonts w:ascii="나눔고딕" w:cs="나눔고딕" w:eastAsia="나눔고딕" w:hAnsi="나눔고딕"/>
          <w:b w:val="1"/>
          <w:i w:val="0"/>
          <w:smallCaps w:val="0"/>
          <w:strike w:val="0"/>
          <w:color w:val="000000"/>
          <w:sz w:val="20"/>
          <w:szCs w:val="20"/>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Appendix :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b w:val="1"/>
          <w:sz w:val="24"/>
          <w:szCs w:val="24"/>
        </w:rPr>
      </w:pPr>
      <w:r w:rsidDel="00000000" w:rsidR="00000000" w:rsidRPr="00000000">
        <w:rPr>
          <w:b w:val="1"/>
          <w:sz w:val="24"/>
          <w:szCs w:val="24"/>
          <w:rtl w:val="0"/>
        </w:rPr>
        <w:t xml:space="preserve">Part A 공동작성</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200" w:right="0" w:firstLine="0"/>
        <w:jc w:val="both"/>
        <w:rPr>
          <w:rFonts w:ascii="나눔고딕" w:cs="나눔고딕" w:eastAsia="나눔고딕" w:hAnsi="나눔고딕"/>
          <w:i w:val="1"/>
          <w:color w:val="ff0000"/>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A.1 How to Use It</w:t>
      </w:r>
      <w:r w:rsidDel="00000000" w:rsidR="00000000" w:rsidRPr="00000000">
        <w:rPr>
          <w:rtl w:val="0"/>
        </w:rPr>
      </w:r>
    </w:p>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200" w:right="0" w:firstLine="0"/>
        <w:jc w:val="both"/>
        <w:rPr>
          <w:rFonts w:ascii="나눔고딕" w:cs="나눔고딕" w:eastAsia="나눔고딕" w:hAnsi="나눔고딕"/>
          <w:i w:val="1"/>
          <w:color w:val="ff0000"/>
        </w:rPr>
      </w:pPr>
      <w:r w:rsidDel="00000000" w:rsidR="00000000" w:rsidRPr="00000000">
        <w:rPr>
          <w:rtl w:val="0"/>
        </w:rPr>
      </w:r>
    </w:p>
    <w:p w:rsidR="00000000" w:rsidDel="00000000" w:rsidP="00000000" w:rsidRDefault="00000000" w:rsidRPr="00000000" w14:paraId="00000507">
      <w:pPr>
        <w:numPr>
          <w:ilvl w:val="0"/>
          <w:numId w:val="19"/>
        </w:numPr>
        <w:ind w:left="720" w:hanging="360"/>
        <w:rPr>
          <w:u w:val="none"/>
        </w:rPr>
      </w:pPr>
      <w:r w:rsidDel="00000000" w:rsidR="00000000" w:rsidRPr="00000000">
        <w:rPr>
          <w:rtl w:val="0"/>
        </w:rPr>
        <w:t xml:space="preserve">로봇 전지 연결 </w:t>
      </w:r>
    </w:p>
    <w:p w:rsidR="00000000" w:rsidDel="00000000" w:rsidP="00000000" w:rsidRDefault="00000000" w:rsidRPr="00000000" w14:paraId="00000508">
      <w:pPr>
        <w:ind w:left="720" w:firstLine="0"/>
        <w:rPr/>
      </w:pPr>
      <w:r w:rsidDel="00000000" w:rsidR="00000000" w:rsidRPr="00000000">
        <w:rPr>
          <w:rtl w:val="0"/>
        </w:rPr>
      </w:r>
    </w:p>
    <w:p w:rsidR="00000000" w:rsidDel="00000000" w:rsidP="00000000" w:rsidRDefault="00000000" w:rsidRPr="00000000" w14:paraId="00000509">
      <w:pPr>
        <w:ind w:left="720" w:firstLine="0"/>
        <w:rPr/>
      </w:pPr>
      <w:r w:rsidDel="00000000" w:rsidR="00000000" w:rsidRPr="00000000">
        <w:rPr>
          <w:rtl w:val="0"/>
        </w:rPr>
        <w:t xml:space="preserve">로봇의 제어보드에 전지를 연결하고, 전원을 인가시켜줍니다. 처음에 전원이 인가되면 제어보드에는 파란색 불빛이 들어옵니다. 여기서 모드를 조정해 주어 초록색 불빛 (제어 모드)로 변환 시켜 줍니다.또한, 컴퓨터와 로봇간의 usb 케이블이 제대로 연결 되어 있는지 확인합니다. </w:t>
      </w:r>
    </w:p>
    <w:p w:rsidR="00000000" w:rsidDel="00000000" w:rsidP="00000000" w:rsidRDefault="00000000" w:rsidRPr="00000000" w14:paraId="0000050A">
      <w:pPr>
        <w:ind w:left="720" w:firstLine="0"/>
        <w:rPr/>
      </w:pPr>
      <w:r w:rsidDel="00000000" w:rsidR="00000000" w:rsidRPr="00000000">
        <w:rPr>
          <w:rtl w:val="0"/>
        </w:rPr>
      </w:r>
    </w:p>
    <w:p w:rsidR="00000000" w:rsidDel="00000000" w:rsidP="00000000" w:rsidRDefault="00000000" w:rsidRPr="00000000" w14:paraId="0000050B">
      <w:pPr>
        <w:ind w:left="720" w:firstLine="0"/>
        <w:rPr/>
      </w:pPr>
      <w:r w:rsidDel="00000000" w:rsidR="00000000" w:rsidRPr="00000000">
        <w:rPr>
          <w:rtl w:val="0"/>
        </w:rPr>
        <w:t xml:space="preserve">                     제어 모드로 변경 전</w:t>
        <w:tab/>
        <w:tab/>
        <w:t xml:space="preserve">                                제어 모드로 변경 후 </w:t>
      </w:r>
      <w:r w:rsidDel="00000000" w:rsidR="00000000" w:rsidRPr="00000000">
        <w:drawing>
          <wp:anchor allowOverlap="1" behindDoc="0" distB="0" distT="0" distL="0" distR="0" hidden="0" layoutInCell="1" locked="0" relativeHeight="0" simplePos="0">
            <wp:simplePos x="0" y="0"/>
            <wp:positionH relativeFrom="column">
              <wp:posOffset>3305175</wp:posOffset>
            </wp:positionH>
            <wp:positionV relativeFrom="paragraph">
              <wp:posOffset>85725</wp:posOffset>
            </wp:positionV>
            <wp:extent cx="2571750" cy="2638425"/>
            <wp:effectExtent b="0" l="0" r="0" t="0"/>
            <wp:wrapTopAndBottom distB="0" distT="0"/>
            <wp:docPr id="24"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2571750" cy="2638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85725</wp:posOffset>
            </wp:positionV>
            <wp:extent cx="2528888" cy="2638425"/>
            <wp:effectExtent b="0" l="0" r="0" t="0"/>
            <wp:wrapTopAndBottom distB="0" distT="0"/>
            <wp:docPr id="79"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2528888" cy="2638425"/>
                    </a:xfrm>
                    <a:prstGeom prst="rect"/>
                    <a:ln/>
                  </pic:spPr>
                </pic:pic>
              </a:graphicData>
            </a:graphic>
          </wp:anchor>
        </w:drawing>
      </w:r>
    </w:p>
    <w:p w:rsidR="00000000" w:rsidDel="00000000" w:rsidP="00000000" w:rsidRDefault="00000000" w:rsidRPr="00000000" w14:paraId="0000050C">
      <w:pPr>
        <w:ind w:left="720" w:firstLine="0"/>
        <w:rPr/>
      </w:pPr>
      <w:r w:rsidDel="00000000" w:rsidR="00000000" w:rsidRPr="00000000">
        <w:rPr>
          <w:rtl w:val="0"/>
        </w:rPr>
      </w:r>
    </w:p>
    <w:p w:rsidR="00000000" w:rsidDel="00000000" w:rsidP="00000000" w:rsidRDefault="00000000" w:rsidRPr="00000000" w14:paraId="0000050D">
      <w:pPr>
        <w:numPr>
          <w:ilvl w:val="0"/>
          <w:numId w:val="19"/>
        </w:numPr>
        <w:ind w:left="720" w:hanging="360"/>
        <w:rPr>
          <w:u w:val="none"/>
        </w:rPr>
      </w:pPr>
      <w:r w:rsidDel="00000000" w:rsidR="00000000" w:rsidRPr="00000000">
        <w:rPr>
          <w:rtl w:val="0"/>
        </w:rPr>
        <w:t xml:space="preserve">카메라 연결 </w:t>
      </w:r>
    </w:p>
    <w:p w:rsidR="00000000" w:rsidDel="00000000" w:rsidP="00000000" w:rsidRDefault="00000000" w:rsidRPr="00000000" w14:paraId="0000050E">
      <w:pPr>
        <w:ind w:left="720" w:firstLine="0"/>
        <w:rPr/>
      </w:pPr>
      <w:r w:rsidDel="00000000" w:rsidR="00000000" w:rsidRPr="00000000">
        <w:rPr>
          <w:rtl w:val="0"/>
        </w:rPr>
      </w:r>
    </w:p>
    <w:p w:rsidR="00000000" w:rsidDel="00000000" w:rsidP="00000000" w:rsidRDefault="00000000" w:rsidRPr="00000000" w14:paraId="0000050F">
      <w:pPr>
        <w:ind w:left="720" w:firstLine="0"/>
        <w:rPr/>
      </w:pPr>
      <w:r w:rsidDel="00000000" w:rsidR="00000000" w:rsidRPr="00000000">
        <w:rPr>
          <w:rtl w:val="0"/>
        </w:rPr>
        <w:t xml:space="preserve">노트북에 카메라 usb를 연결하고, 삼각대에 연결시켜 앞에 고정합니다. 측면에서도 얼굴을 인식하지만, 사용자의 얼굴을 지속적으로 인식해야 음성 인식 값이 전달되므로, 되도록 정면에 배치시키는것이 좋습니다. </w:t>
      </w:r>
    </w:p>
    <w:p w:rsidR="00000000" w:rsidDel="00000000" w:rsidP="00000000" w:rsidRDefault="00000000" w:rsidRPr="00000000" w14:paraId="00000510">
      <w:pPr>
        <w:ind w:left="720" w:firstLine="0"/>
        <w:rPr/>
      </w:pPr>
      <w:r w:rsidDel="00000000" w:rsidR="00000000" w:rsidRPr="00000000">
        <w:rPr>
          <w:rtl w:val="0"/>
        </w:rPr>
        <w:t xml:space="preserve">사용자의 노트북에 웹캠이 설치 되어 있으며, 얼굴을 인식할 수 있을 정도의 해상도를 제공한다면 별도로 외부 카메라를 연결할 필요는 없습니다. </w:t>
      </w:r>
    </w:p>
    <w:p w:rsidR="00000000" w:rsidDel="00000000" w:rsidP="00000000" w:rsidRDefault="00000000" w:rsidRPr="00000000" w14:paraId="00000511">
      <w:pPr>
        <w:ind w:left="720" w:firstLine="0"/>
        <w:rPr/>
      </w:pPr>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tab/>
        <w:tab/>
        <w:tab/>
        <w:tab/>
        <w:t xml:space="preserve">   사용자 정면에 1080P 카메라를 설치한 모습</w:t>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0</wp:posOffset>
            </wp:positionV>
            <wp:extent cx="3590925" cy="2210752"/>
            <wp:effectExtent b="0" l="0" r="0" t="0"/>
            <wp:wrapTopAndBottom distB="0" distT="0"/>
            <wp:docPr id="5"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3590925" cy="2210752"/>
                    </a:xfrm>
                    <a:prstGeom prst="rect"/>
                    <a:ln/>
                  </pic:spPr>
                </pic:pic>
              </a:graphicData>
            </a:graphic>
          </wp:anchor>
        </w:drawing>
      </w:r>
    </w:p>
    <w:p w:rsidR="00000000" w:rsidDel="00000000" w:rsidP="00000000" w:rsidRDefault="00000000" w:rsidRPr="00000000" w14:paraId="00000513">
      <w:pPr>
        <w:ind w:left="0" w:firstLine="0"/>
        <w:rPr/>
      </w:pPr>
      <w:r w:rsidDel="00000000" w:rsidR="00000000" w:rsidRPr="00000000">
        <w:rPr>
          <w:rtl w:val="0"/>
        </w:rPr>
      </w:r>
    </w:p>
    <w:p w:rsidR="00000000" w:rsidDel="00000000" w:rsidP="00000000" w:rsidRDefault="00000000" w:rsidRPr="00000000" w14:paraId="00000514">
      <w:pPr>
        <w:numPr>
          <w:ilvl w:val="0"/>
          <w:numId w:val="19"/>
        </w:numPr>
        <w:ind w:left="720" w:hanging="360"/>
        <w:rPr>
          <w:u w:val="none"/>
        </w:rPr>
      </w:pPr>
      <w:r w:rsidDel="00000000" w:rsidR="00000000" w:rsidRPr="00000000">
        <w:rPr>
          <w:rtl w:val="0"/>
        </w:rPr>
        <w:t xml:space="preserve">마이크 연결</w:t>
      </w:r>
    </w:p>
    <w:p w:rsidR="00000000" w:rsidDel="00000000" w:rsidP="00000000" w:rsidRDefault="00000000" w:rsidRPr="00000000" w14:paraId="00000515">
      <w:pPr>
        <w:ind w:left="720" w:firstLine="0"/>
        <w:rPr/>
      </w:pPr>
      <w:r w:rsidDel="00000000" w:rsidR="00000000" w:rsidRPr="00000000">
        <w:rPr>
          <w:rtl w:val="0"/>
        </w:rPr>
      </w:r>
    </w:p>
    <w:p w:rsidR="00000000" w:rsidDel="00000000" w:rsidP="00000000" w:rsidRDefault="00000000" w:rsidRPr="00000000" w14:paraId="00000516">
      <w:pPr>
        <w:ind w:left="720" w:firstLine="0"/>
        <w:rPr/>
      </w:pPr>
      <w:r w:rsidDel="00000000" w:rsidR="00000000" w:rsidRPr="00000000">
        <w:rPr>
          <w:rtl w:val="0"/>
        </w:rPr>
        <w:t xml:space="preserve">노이즈 캔슬링 마이크를 노트북에 연결합니다. 사용자가 답변하는 내용을 speech to text로 변환 하는 과정에서 노이즈가 섞이게 되면 온전히 변환 되지 않으며, 또한 마이크 인식 시간 설정에도 영향을 미치기 때문에 노이즈 캔슬링 마이크 연결이 필요합니다.</w:t>
      </w:r>
    </w:p>
    <w:p w:rsidR="00000000" w:rsidDel="00000000" w:rsidP="00000000" w:rsidRDefault="00000000" w:rsidRPr="00000000" w14:paraId="00000517">
      <w:pPr>
        <w:ind w:left="720" w:firstLine="0"/>
        <w:rPr/>
      </w:pPr>
      <w:r w:rsidDel="00000000" w:rsidR="00000000" w:rsidRPr="00000000">
        <w:rPr>
          <w:rtl w:val="0"/>
        </w:rPr>
      </w:r>
    </w:p>
    <w:p w:rsidR="00000000" w:rsidDel="00000000" w:rsidP="00000000" w:rsidRDefault="00000000" w:rsidRPr="00000000" w14:paraId="00000518">
      <w:pPr>
        <w:ind w:left="720" w:firstLine="0"/>
        <w:rPr/>
      </w:pPr>
      <w:r w:rsidDel="00000000" w:rsidR="00000000" w:rsidRPr="00000000">
        <w:rPr>
          <w:rtl w:val="0"/>
        </w:rPr>
        <w:tab/>
        <w:tab/>
        <w:tab/>
        <w:tab/>
        <w:t xml:space="preserve">Noise cancel 기능이 있는 마이크</w:t>
      </w:r>
      <w:r w:rsidDel="00000000" w:rsidR="00000000" w:rsidRPr="00000000">
        <w:drawing>
          <wp:anchor allowOverlap="1" behindDoc="0" distB="0" distT="0" distL="0" distR="0" hidden="0" layoutInCell="1" locked="0" relativeHeight="0" simplePos="0">
            <wp:simplePos x="0" y="0"/>
            <wp:positionH relativeFrom="column">
              <wp:posOffset>1257300</wp:posOffset>
            </wp:positionH>
            <wp:positionV relativeFrom="paragraph">
              <wp:posOffset>0</wp:posOffset>
            </wp:positionV>
            <wp:extent cx="3590925" cy="2752725"/>
            <wp:effectExtent b="0" l="0" r="0" t="0"/>
            <wp:wrapTopAndBottom distB="0" distT="0"/>
            <wp:docPr id="17"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3590925" cy="2752725"/>
                    </a:xfrm>
                    <a:prstGeom prst="rect"/>
                    <a:ln/>
                  </pic:spPr>
                </pic:pic>
              </a:graphicData>
            </a:graphic>
          </wp:anchor>
        </w:drawing>
      </w:r>
    </w:p>
    <w:p w:rsidR="00000000" w:rsidDel="00000000" w:rsidP="00000000" w:rsidRDefault="00000000" w:rsidRPr="00000000" w14:paraId="00000519">
      <w:pPr>
        <w:ind w:left="720" w:firstLine="0"/>
        <w:rPr/>
      </w:pPr>
      <w:r w:rsidDel="00000000" w:rsidR="00000000" w:rsidRPr="00000000">
        <w:rPr>
          <w:rtl w:val="0"/>
        </w:rPr>
      </w:r>
    </w:p>
    <w:p w:rsidR="00000000" w:rsidDel="00000000" w:rsidP="00000000" w:rsidRDefault="00000000" w:rsidRPr="00000000" w14:paraId="0000051A">
      <w:pPr>
        <w:numPr>
          <w:ilvl w:val="0"/>
          <w:numId w:val="19"/>
        </w:numPr>
        <w:ind w:left="720" w:hanging="360"/>
        <w:rPr>
          <w:u w:val="none"/>
        </w:rPr>
      </w:pPr>
      <w:r w:rsidDel="00000000" w:rsidR="00000000" w:rsidRPr="00000000">
        <w:rPr>
          <w:rtl w:val="0"/>
        </w:rPr>
        <w:t xml:space="preserve">얼굴 인식 프로그램 실행 및 zigbee serial 연결 </w:t>
      </w:r>
    </w:p>
    <w:p w:rsidR="00000000" w:rsidDel="00000000" w:rsidP="00000000" w:rsidRDefault="00000000" w:rsidRPr="00000000" w14:paraId="0000051B">
      <w:pPr>
        <w:ind w:left="720" w:firstLine="0"/>
        <w:rPr/>
      </w:pPr>
      <w:r w:rsidDel="00000000" w:rsidR="00000000" w:rsidRPr="00000000">
        <w:rPr>
          <w:rtl w:val="0"/>
        </w:rPr>
      </w:r>
    </w:p>
    <w:p w:rsidR="00000000" w:rsidDel="00000000" w:rsidP="00000000" w:rsidRDefault="00000000" w:rsidRPr="00000000" w14:paraId="0000051C">
      <w:pPr>
        <w:ind w:left="720" w:firstLine="0"/>
        <w:rPr/>
      </w:pPr>
      <w:r w:rsidDel="00000000" w:rsidR="00000000" w:rsidRPr="00000000">
        <w:rPr>
          <w:rtl w:val="0"/>
        </w:rPr>
        <w:t xml:space="preserve">이제 사용자의 얼굴을 인식과, 결과 출력을 위해 Affectiva를 실행하고 아바타와 연동합니다. 우선 unity를 실행 시켜 생성된 아바타를 활성화 하고, Visual studio 에서 Affectiva를 활성화 시켜 얼굴인식 프로그램과 아바타를 연결해 줍니다. </w:t>
      </w:r>
    </w:p>
    <w:p w:rsidR="00000000" w:rsidDel="00000000" w:rsidP="00000000" w:rsidRDefault="00000000" w:rsidRPr="00000000" w14:paraId="0000051D">
      <w:pPr>
        <w:ind w:left="720" w:firstLine="0"/>
        <w:rPr/>
      </w:pPr>
      <w:r w:rsidDel="00000000" w:rsidR="00000000" w:rsidRPr="00000000">
        <w:rPr>
          <w:rtl w:val="0"/>
        </w:rPr>
        <w:t xml:space="preserve">또한, 활성화된 affectiva에서 zigbee serial 또한 연결시켜 줍니다. zigbee 연결은 로봇으로 모션 호출코드를 전송하는 역할이므로 반드시 연결되어야 합니다. 성공적으로 연결이 되면 succeed to open serial 이라는 메시지가 console에 출력됩니다. </w:t>
      </w:r>
    </w:p>
    <w:p w:rsidR="00000000" w:rsidDel="00000000" w:rsidP="00000000" w:rsidRDefault="00000000" w:rsidRPr="00000000" w14:paraId="0000051E">
      <w:pPr>
        <w:ind w:left="720" w:firstLine="0"/>
        <w:rPr/>
      </w:pPr>
      <w:r w:rsidDel="00000000" w:rsidR="00000000" w:rsidRPr="00000000">
        <w:rPr>
          <w:rtl w:val="0"/>
        </w:rPr>
        <w:tab/>
        <w:tab/>
        <w:tab/>
        <w:tab/>
        <w:t xml:space="preserve">Affectiva와  Unity를 각각 실행시켜준 모습</w:t>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0</wp:posOffset>
            </wp:positionV>
            <wp:extent cx="5157788" cy="2305050"/>
            <wp:effectExtent b="0" l="0" r="0" t="0"/>
            <wp:wrapTopAndBottom distB="0" distT="0"/>
            <wp:docPr id="66"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157788" cy="2305050"/>
                    </a:xfrm>
                    <a:prstGeom prst="rect"/>
                    <a:ln/>
                  </pic:spPr>
                </pic:pic>
              </a:graphicData>
            </a:graphic>
          </wp:anchor>
        </w:drawing>
      </w:r>
    </w:p>
    <w:p w:rsidR="00000000" w:rsidDel="00000000" w:rsidP="00000000" w:rsidRDefault="00000000" w:rsidRPr="00000000" w14:paraId="0000051F">
      <w:pPr>
        <w:ind w:left="720" w:firstLine="0"/>
        <w:rPr/>
      </w:pPr>
      <w:r w:rsidDel="00000000" w:rsidR="00000000" w:rsidRPr="00000000">
        <w:rPr>
          <w:rtl w:val="0"/>
        </w:rPr>
      </w:r>
    </w:p>
    <w:p w:rsidR="00000000" w:rsidDel="00000000" w:rsidP="00000000" w:rsidRDefault="00000000" w:rsidRPr="00000000" w14:paraId="00000520">
      <w:pPr>
        <w:ind w:left="720" w:firstLine="0"/>
        <w:rPr/>
      </w:pPr>
      <w:r w:rsidDel="00000000" w:rsidR="00000000" w:rsidRPr="00000000">
        <w:rPr>
          <w:rtl w:val="0"/>
        </w:rPr>
      </w:r>
    </w:p>
    <w:p w:rsidR="00000000" w:rsidDel="00000000" w:rsidP="00000000" w:rsidRDefault="00000000" w:rsidRPr="00000000" w14:paraId="00000521">
      <w:pPr>
        <w:ind w:left="0" w:firstLine="0"/>
        <w:rPr/>
      </w:pPr>
      <w:r w:rsidDel="00000000" w:rsidR="00000000" w:rsidRPr="00000000">
        <w:rPr>
          <w:rtl w:val="0"/>
        </w:rPr>
        <w:tab/>
        <w:tab/>
        <w:t xml:space="preserve">여기서, connect face simulator 체크박스를 활성화 시켜 아바타와 연결을 시켜줍니다. </w:t>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19050</wp:posOffset>
            </wp:positionV>
            <wp:extent cx="5162550" cy="2525077"/>
            <wp:effectExtent b="0" l="0" r="0" t="0"/>
            <wp:wrapTopAndBottom distB="0" distT="0"/>
            <wp:docPr id="56"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162550" cy="2525077"/>
                    </a:xfrm>
                    <a:prstGeom prst="rect"/>
                    <a:ln/>
                  </pic:spPr>
                </pic:pic>
              </a:graphicData>
            </a:graphic>
          </wp:anchor>
        </w:drawing>
      </w:r>
    </w:p>
    <w:p w:rsidR="00000000" w:rsidDel="00000000" w:rsidP="00000000" w:rsidRDefault="00000000" w:rsidRPr="00000000" w14:paraId="00000522">
      <w:pPr>
        <w:ind w:left="0" w:firstLine="0"/>
        <w:rPr/>
      </w:pPr>
      <w:r w:rsidDel="00000000" w:rsidR="00000000" w:rsidRPr="00000000">
        <w:rPr>
          <w:rtl w:val="0"/>
        </w:rPr>
        <w:tab/>
        <w:tab/>
      </w:r>
    </w:p>
    <w:p w:rsidR="00000000" w:rsidDel="00000000" w:rsidP="00000000" w:rsidRDefault="00000000" w:rsidRPr="00000000" w14:paraId="00000523">
      <w:pPr>
        <w:ind w:left="720" w:firstLine="0"/>
        <w:rPr/>
      </w:pPr>
      <w:r w:rsidDel="00000000" w:rsidR="00000000" w:rsidRPr="00000000">
        <w:rPr>
          <w:rtl w:val="0"/>
        </w:rPr>
        <w:tab/>
        <w:t xml:space="preserve">이후, Affectiva를 실행 시켜주어야 합니다. 이 부분이 헷갈리기 쉽기 때문에 주의해야 합니다.</w:t>
      </w:r>
    </w:p>
    <w:p w:rsidR="00000000" w:rsidDel="00000000" w:rsidP="00000000" w:rsidRDefault="00000000" w:rsidRPr="00000000" w14:paraId="00000524">
      <w:pPr>
        <w:ind w:left="720" w:firstLine="0"/>
        <w:rPr/>
      </w:pPr>
      <w:r w:rsidDel="00000000" w:rsidR="00000000" w:rsidRPr="00000000">
        <w:rPr>
          <w:rtl w:val="0"/>
        </w:rPr>
      </w:r>
    </w:p>
    <w:p w:rsidR="00000000" w:rsidDel="00000000" w:rsidP="00000000" w:rsidRDefault="00000000" w:rsidRPr="00000000" w14:paraId="00000525">
      <w:pPr>
        <w:ind w:left="1440" w:firstLine="0"/>
        <w:rPr/>
      </w:pPr>
      <w:r w:rsidDel="00000000" w:rsidR="00000000" w:rsidRPr="00000000">
        <w:rPr>
          <w:rtl w:val="0"/>
        </w:rPr>
        <w:t xml:space="preserve">Affectiva 체크박스를 클릭하면, 실행할 폴더를 찾는 창이 활성화 됩니다. 여기서 기본으로 선택되어 있는 FaceController 부분을 클릭하는 것이 아니라, 그 밑에 있는 FaceMocap 폴더를 클릭해 주어야 합니다. 이후 펼쳐진 하위 폴더 중 bin 폴더 안의 release 폴더를 클릭하면 Affectiva가 활성화 됩니다. </w:t>
      </w:r>
    </w:p>
    <w:p w:rsidR="00000000" w:rsidDel="00000000" w:rsidP="00000000" w:rsidRDefault="00000000" w:rsidRPr="00000000" w14:paraId="00000526">
      <w:pPr>
        <w:ind w:left="1440" w:firstLine="0"/>
        <w:rPr/>
      </w:pPr>
      <w:r w:rsidDel="00000000" w:rsidR="00000000" w:rsidRPr="00000000">
        <w:rPr>
          <w:rtl w:val="0"/>
        </w:rPr>
      </w:r>
    </w:p>
    <w:p w:rsidR="00000000" w:rsidDel="00000000" w:rsidP="00000000" w:rsidRDefault="00000000" w:rsidRPr="00000000" w14:paraId="00000527">
      <w:pPr>
        <w:ind w:left="1440" w:firstLine="0"/>
        <w:rPr/>
      </w:pPr>
      <w:r w:rsidDel="00000000" w:rsidR="00000000" w:rsidRPr="00000000">
        <w:rPr>
          <w:rtl w:val="0"/>
        </w:rPr>
        <w:t xml:space="preserve">이후 Zigbee 체크박스를 클릭하면, 로봇 제어보드와 연결됩니다.</w:t>
      </w:r>
    </w:p>
    <w:p w:rsidR="00000000" w:rsidDel="00000000" w:rsidP="00000000" w:rsidRDefault="00000000" w:rsidRPr="00000000" w14:paraId="00000528">
      <w:pPr>
        <w:ind w:left="1440" w:firstLine="0"/>
        <w:rPr/>
      </w:pPr>
      <w:r w:rsidDel="00000000" w:rsidR="00000000" w:rsidRPr="00000000">
        <w:rPr>
          <w:rtl w:val="0"/>
        </w:rPr>
      </w:r>
    </w:p>
    <w:p w:rsidR="00000000" w:rsidDel="00000000" w:rsidP="00000000" w:rsidRDefault="00000000" w:rsidRPr="00000000" w14:paraId="00000529">
      <w:pPr>
        <w:numPr>
          <w:ilvl w:val="0"/>
          <w:numId w:val="19"/>
        </w:numPr>
        <w:ind w:left="720" w:hanging="360"/>
        <w:rPr>
          <w:u w:val="none"/>
        </w:rPr>
      </w:pPr>
      <w:r w:rsidDel="00000000" w:rsidR="00000000" w:rsidRPr="00000000">
        <w:rPr>
          <w:rtl w:val="0"/>
        </w:rPr>
        <w:t xml:space="preserve">음성 인식 프로그램 실행 </w:t>
      </w:r>
    </w:p>
    <w:p w:rsidR="00000000" w:rsidDel="00000000" w:rsidP="00000000" w:rsidRDefault="00000000" w:rsidRPr="00000000" w14:paraId="0000052A">
      <w:pPr>
        <w:ind w:left="720" w:firstLine="0"/>
        <w:rPr/>
      </w:pPr>
      <w:r w:rsidDel="00000000" w:rsidR="00000000" w:rsidRPr="00000000">
        <w:rPr>
          <w:rtl w:val="0"/>
        </w:rPr>
      </w:r>
    </w:p>
    <w:p w:rsidR="00000000" w:rsidDel="00000000" w:rsidP="00000000" w:rsidRDefault="00000000" w:rsidRPr="00000000" w14:paraId="0000052B">
      <w:pPr>
        <w:ind w:left="720" w:firstLine="0"/>
        <w:rPr/>
      </w:pPr>
      <w:r w:rsidDel="00000000" w:rsidR="00000000" w:rsidRPr="00000000">
        <w:rPr>
          <w:rtl w:val="0"/>
        </w:rPr>
        <w:t xml:space="preserve">마지막으로 실행시킬 프로그램입니다. 사용자의 목소리를 입력받을 파이썬 음성 인식 프로그램을 실행 시켜 줍니다. </w:t>
      </w:r>
    </w:p>
    <w:p w:rsidR="00000000" w:rsidDel="00000000" w:rsidP="00000000" w:rsidRDefault="00000000" w:rsidRPr="00000000" w14:paraId="0000052C">
      <w:pPr>
        <w:ind w:left="720" w:firstLine="0"/>
        <w:rPr/>
      </w:pPr>
      <w:r w:rsidDel="00000000" w:rsidR="00000000" w:rsidRPr="00000000">
        <w:rPr>
          <w:rtl w:val="0"/>
        </w:rPr>
        <w:t xml:space="preserve">해당 사진 기준으로 명령어를 말씀드리자면, 1. cd Desktop 으로 작업 디렉토리를 바탕화면으로 옮기고, 2. python voice.py 명령어 입력으로 해당 파이썬 프로그램을 실행시켜줍니다. </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ind w:left="720" w:firstLine="0"/>
        <w:rPr/>
      </w:pPr>
      <w:r w:rsidDel="00000000" w:rsidR="00000000" w:rsidRPr="00000000">
        <w:rPr>
          <w:rtl w:val="0"/>
        </w:rPr>
        <w:t xml:space="preserve">프로그램이 정상적으로 실행 된다면, starting program이라는 문구와 함께 음성 합성으로 제작한 더빙 목소리가 다음 단계로의 안내를 도와줍니다.</w:t>
      </w:r>
    </w:p>
    <w:p w:rsidR="00000000" w:rsidDel="00000000" w:rsidP="00000000" w:rsidRDefault="00000000" w:rsidRPr="00000000" w14:paraId="0000052F">
      <w:pPr>
        <w:ind w:left="720" w:firstLine="0"/>
        <w:rPr/>
      </w:pPr>
      <w:r w:rsidDel="00000000" w:rsidR="00000000" w:rsidRPr="00000000">
        <w:rPr>
          <w:rtl w:val="0"/>
        </w:rPr>
      </w:r>
    </w:p>
    <w:p w:rsidR="00000000" w:rsidDel="00000000" w:rsidP="00000000" w:rsidRDefault="00000000" w:rsidRPr="00000000" w14:paraId="00000530">
      <w:pPr>
        <w:ind w:left="720" w:firstLine="0"/>
        <w:rPr/>
      </w:pPr>
      <w:r w:rsidDel="00000000" w:rsidR="00000000" w:rsidRPr="00000000">
        <w:rPr/>
        <w:drawing>
          <wp:inline distB="114300" distT="114300" distL="114300" distR="114300">
            <wp:extent cx="5276850" cy="1515427"/>
            <wp:effectExtent b="0" l="0" r="0" t="0"/>
            <wp:docPr id="38"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276850" cy="1515427"/>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ind w:left="720" w:firstLine="0"/>
        <w:rPr/>
      </w:pPr>
      <w:r w:rsidDel="00000000" w:rsidR="00000000" w:rsidRPr="00000000">
        <w:rPr>
          <w:rtl w:val="0"/>
        </w:rPr>
        <w:tab/>
        <w:tab/>
        <w:tab/>
        <w:t xml:space="preserve">정상적인 음성 인식 프로그램의 실행 모습</w:t>
      </w:r>
    </w:p>
    <w:p w:rsidR="00000000" w:rsidDel="00000000" w:rsidP="00000000" w:rsidRDefault="00000000" w:rsidRPr="00000000" w14:paraId="00000532">
      <w:pPr>
        <w:ind w:left="720" w:firstLine="0"/>
        <w:rPr/>
      </w:pPr>
      <w:r w:rsidDel="00000000" w:rsidR="00000000" w:rsidRPr="00000000">
        <w:rPr>
          <w:rtl w:val="0"/>
        </w:rPr>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200" w:right="0" w:firstLine="0"/>
        <w:jc w:val="both"/>
        <w:rPr>
          <w:rFonts w:ascii="Malgun Gothic" w:cs="Malgun Gothic" w:eastAsia="Malgun Gothic" w:hAnsi="Malgun Gothic"/>
          <w:b w:val="0"/>
          <w:i w:val="1"/>
          <w:smallCaps w:val="0"/>
          <w:strike w:val="0"/>
          <w:color w:val="ff0000"/>
          <w:sz w:val="20"/>
          <w:szCs w:val="20"/>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A.2 상세설계 및 소스코드 블록도 설명</w:t>
      </w:r>
      <w:r w:rsidDel="00000000" w:rsidR="00000000" w:rsidRPr="00000000">
        <w:rPr>
          <w:rtl w:val="0"/>
        </w:rPr>
      </w:r>
    </w:p>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0"/>
        <w:jc w:val="both"/>
        <w:rPr>
          <w:i w:val="1"/>
          <w:color w:val="ff0000"/>
        </w:rPr>
      </w:pPr>
      <w:r w:rsidDel="00000000" w:rsidR="00000000" w:rsidRPr="00000000">
        <w:rPr>
          <w:rtl w:val="0"/>
        </w:rPr>
      </w:r>
    </w:p>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0"/>
        <w:jc w:val="both"/>
        <w:rPr>
          <w:b w:val="1"/>
        </w:rPr>
      </w:pPr>
      <w:r w:rsidDel="00000000" w:rsidR="00000000" w:rsidRPr="00000000">
        <w:rPr>
          <w:i w:val="1"/>
          <w:color w:val="ff0000"/>
          <w:rtl w:val="0"/>
        </w:rPr>
        <w:tab/>
      </w:r>
      <w:r w:rsidDel="00000000" w:rsidR="00000000" w:rsidRPr="00000000">
        <w:rPr>
          <w:b w:val="1"/>
          <w:rtl w:val="0"/>
        </w:rPr>
        <w:t xml:space="preserve">A.2.1 하드웨어 구조</w:t>
      </w:r>
    </w:p>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538">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hanging="360"/>
        <w:jc w:val="both"/>
        <w:rPr>
          <w:u w:val="none"/>
        </w:rPr>
      </w:pPr>
      <w:r w:rsidDel="00000000" w:rsidR="00000000" w:rsidRPr="00000000">
        <w:rPr>
          <w:rtl w:val="0"/>
        </w:rPr>
        <w:t xml:space="preserve">블록도</w:t>
      </w:r>
    </w:p>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firstLine="0"/>
        <w:jc w:val="both"/>
        <w:rPr/>
      </w:pPr>
      <w:r w:rsidDel="00000000" w:rsidR="00000000" w:rsidRPr="00000000">
        <w:rPr/>
        <w:drawing>
          <wp:inline distB="114300" distT="114300" distL="114300" distR="114300">
            <wp:extent cx="4330196" cy="1877377"/>
            <wp:effectExtent b="0" l="0" r="0" t="0"/>
            <wp:docPr id="9"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4330196" cy="1877377"/>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53B">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hanging="360"/>
        <w:jc w:val="both"/>
        <w:rPr>
          <w:u w:val="none"/>
        </w:rPr>
      </w:pPr>
      <w:r w:rsidDel="00000000" w:rsidR="00000000" w:rsidRPr="00000000">
        <w:rPr>
          <w:rtl w:val="0"/>
        </w:rPr>
        <w:t xml:space="preserve">부품 목록</w:t>
      </w:r>
    </w:p>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53D">
      <w:pPr>
        <w:numPr>
          <w:ilvl w:val="0"/>
          <w:numId w:val="7"/>
        </w:numPr>
        <w:ind w:left="720" w:hanging="360"/>
        <w:rPr>
          <w:u w:val="none"/>
        </w:rPr>
      </w:pPr>
      <w:r w:rsidDel="00000000" w:rsidR="00000000" w:rsidRPr="00000000">
        <w:rPr>
          <w:rtl w:val="0"/>
        </w:rPr>
        <w:t xml:space="preserve">로보티즈 엔지니어 키트 2개, Raspberry HDMI LCD 5 inch Touch Screen, 200만 화소 HD1080P C-MOS 이미지 센서, VM-700 콘덴서 마이크</w:t>
      </w:r>
    </w:p>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720" w:right="0" w:firstLine="0"/>
        <w:jc w:val="both"/>
        <w:rPr>
          <w:b w:val="1"/>
        </w:rPr>
      </w:pPr>
      <w:r w:rsidDel="00000000" w:rsidR="00000000" w:rsidRPr="00000000">
        <w:rPr>
          <w:rtl w:val="0"/>
        </w:rPr>
        <w:tab/>
      </w:r>
      <w:r w:rsidDel="00000000" w:rsidR="00000000" w:rsidRPr="00000000">
        <w:rPr>
          <w:b w:val="1"/>
          <w:rtl w:val="0"/>
        </w:rPr>
        <w:t xml:space="preserve">A.2.2 소프트웨어 파일 구조</w:t>
      </w:r>
    </w:p>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541">
      <w:pPr>
        <w:keepNext w:val="0"/>
        <w:keepLines w:val="0"/>
        <w:widowControl w:val="0"/>
        <w:numPr>
          <w:ilvl w:val="0"/>
          <w:numId w:val="24"/>
        </w:numPr>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hanging="360"/>
        <w:jc w:val="both"/>
        <w:rPr/>
      </w:pPr>
      <w:r w:rsidDel="00000000" w:rsidR="00000000" w:rsidRPr="00000000">
        <w:rPr>
          <w:rtl w:val="0"/>
        </w:rPr>
        <w:t xml:space="preserve">블록도</w:t>
      </w:r>
    </w:p>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720"/>
        <w:jc w:val="center"/>
        <w:rPr/>
      </w:pPr>
      <w:r w:rsidDel="00000000" w:rsidR="00000000" w:rsidRPr="00000000">
        <w:rPr/>
        <w:drawing>
          <wp:inline distB="114300" distT="114300" distL="114300" distR="114300">
            <wp:extent cx="5734050" cy="2682240"/>
            <wp:effectExtent b="0" l="0" r="0" t="0"/>
            <wp:docPr id="60" name="image76.png"/>
            <a:graphic>
              <a:graphicData uri="http://schemas.openxmlformats.org/drawingml/2006/picture">
                <pic:pic>
                  <pic:nvPicPr>
                    <pic:cNvPr id="0" name="image76.png"/>
                    <pic:cNvPicPr preferRelativeResize="0"/>
                  </pic:nvPicPr>
                  <pic:blipFill>
                    <a:blip r:embed="rId86"/>
                    <a:srcRect b="5314" l="0" r="0" t="3430"/>
                    <a:stretch>
                      <a:fillRect/>
                    </a:stretch>
                  </pic:blipFill>
                  <pic:spPr>
                    <a:xfrm>
                      <a:off x="0" y="0"/>
                      <a:ext cx="573405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both"/>
        <w:rPr/>
      </w:pPr>
      <w:r w:rsidDel="00000000" w:rsidR="00000000" w:rsidRPr="00000000">
        <w:rPr>
          <w:rtl w:val="0"/>
        </w:rPr>
      </w:r>
    </w:p>
    <w:p w:rsidR="00000000" w:rsidDel="00000000" w:rsidP="00000000" w:rsidRDefault="00000000" w:rsidRPr="00000000" w14:paraId="00000544">
      <w:pPr>
        <w:keepNext w:val="0"/>
        <w:keepLines w:val="0"/>
        <w:widowControl w:val="0"/>
        <w:numPr>
          <w:ilvl w:val="0"/>
          <w:numId w:val="24"/>
        </w:numPr>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1440" w:right="0" w:hanging="360"/>
        <w:jc w:val="both"/>
        <w:rPr>
          <w:u w:val="none"/>
        </w:rPr>
      </w:pPr>
      <w:r w:rsidDel="00000000" w:rsidR="00000000" w:rsidRPr="00000000">
        <w:rPr>
          <w:rtl w:val="0"/>
        </w:rPr>
        <w:t xml:space="preserve">구조 설명</w:t>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both"/>
        <w:rPr/>
      </w:pPr>
      <w:r w:rsidDel="00000000" w:rsidR="00000000" w:rsidRPr="00000000">
        <w:rPr>
          <w:rtl w:val="0"/>
        </w:rPr>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Python - test.py :</w:t>
      </w:r>
    </w:p>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음성 인식 분석과 로봇의 발화를 수행하고 분석 결과를 Affectiva 측으로 전송한다.</w:t>
      </w:r>
    </w:p>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 - ProcessVideo.cs : </w:t>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음성 분석 결과를 Winform 화면에 출력하는 부분이다.</w:t>
      </w:r>
    </w:p>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 - MyNetwork.cs : </w:t>
      </w:r>
    </w:p>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Face Controller측으로 음성 및 영상 분석 결과를 전송하기 위한 Socket 통신을 담당하는 부분이다.</w:t>
      </w:r>
    </w:p>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ab/>
        <w:tab/>
        <w:t xml:space="preserve">Affectiva - MyNetwork4P.cs : </w:t>
      </w:r>
    </w:p>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Python측에서 전송하는 데이터를 Socket 통신으로 수신하고 결과 메세지에 따른 int값을 매칭하는 </w:t>
        <w:tab/>
        <w:tab/>
        <w:t xml:space="preserve">부분이다.</w:t>
      </w:r>
    </w:p>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 - Program.cs : </w:t>
      </w:r>
    </w:p>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Affdex.dll 파일을 실행시켜 내부의 함수들을 참조하기 위해 생성된 부분이다.</w:t>
      </w:r>
    </w:p>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 - Affdex.dll : </w:t>
      </w:r>
    </w:p>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영상인식 함수들이 담긴 동적 링크 라이브러리이며 ProcessVideo.cs에서 참조형태로 사용된다.</w:t>
      </w:r>
    </w:p>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Face Controller - ControlDlg.cs : </w:t>
      </w:r>
    </w:p>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Affectiva측에서 전송하는 얼굴 좌표값들을 조절하여 아바타의 출력부를 조절하는 부분이다. </w:t>
      </w:r>
    </w:p>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사용자의 음성 및 얼굴 분석 결과값을 바탕으로 최종 출력부를 결정하는 역할을 수행한다.</w:t>
      </w:r>
    </w:p>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또힌. 로봇의 모터로 출력값을 전송하는 Zigbee 통신이 있는 코드이다.</w:t>
      </w:r>
    </w:p>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Face Controller - MyNetwork.cs : </w:t>
      </w:r>
    </w:p>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Affectiva에서 전송하는 음성 및 영상 데이터를 받아오고 이를 Unity 측으로 전송하기 위한 Socket </w:t>
        <w:tab/>
        <w:tab/>
        <w:t xml:space="preserve">통신을 구현한 부분이다.</w:t>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Face Controller - Zigbee.cs : Zigbee 통신을 위한 Zigbee 함수들이 저장되어 있는 파일이다.</w:t>
      </w:r>
    </w:p>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ControlDlg.cs에서 참조 형식으로 사용된다.</w:t>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r>
    </w:p>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Unity - Face JBLee 5.exe : Face Controller에서 전송된 최종 출력 아바타 얼굴값을 나타내는 아바타 </w:t>
        <w:tab/>
        <w:tab/>
        <w:t xml:space="preserve">실행 프로그램이다.</w:t>
      </w:r>
    </w:p>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Robot Motor : </w:t>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pPr>
      <w:r w:rsidDel="00000000" w:rsidR="00000000" w:rsidRPr="00000000">
        <w:rPr>
          <w:rtl w:val="0"/>
        </w:rPr>
        <w:tab/>
        <w:t xml:space="preserve">Face Controller에서 Zigbee 통신을 통해 받아온 모션값을 통해 저장되어있는 모션을 수행한다.</w:t>
      </w:r>
    </w:p>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right="0"/>
        <w:jc w:val="left"/>
        <w:rPr>
          <w:color w:val="ff0000"/>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A.3 기술적 추가설명</w:t>
      </w:r>
      <w:r w:rsidDel="00000000" w:rsidR="00000000" w:rsidRPr="00000000">
        <w:rPr>
          <w:rFonts w:ascii="나눔고딕" w:cs="나눔고딕" w:eastAsia="나눔고딕" w:hAnsi="나눔고딕"/>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ind w:left="200" w:firstLine="0"/>
        <w:rPr/>
      </w:pPr>
      <w:r w:rsidDel="00000000" w:rsidR="00000000" w:rsidRPr="00000000">
        <w:rPr>
          <w:rtl w:val="0"/>
        </w:rPr>
        <w:t xml:space="preserve">사용자의 얼굴 분석은 Affectiva 회사의 API를 사용하여 산출된 사용자의 얼굴 좌표값및 요소들의 증감도, 감정 결과값들을 사용하여 최종 결정부에서 로봇의 출력을 나타낼 수 있도록 하였다.</w:t>
      </w:r>
    </w:p>
    <w:p w:rsidR="00000000" w:rsidDel="00000000" w:rsidP="00000000" w:rsidRDefault="00000000" w:rsidRPr="00000000" w14:paraId="00000569">
      <w:pPr>
        <w:ind w:left="200" w:firstLine="0"/>
        <w:rPr/>
      </w:pPr>
      <w:r w:rsidDel="00000000" w:rsidR="00000000" w:rsidRPr="00000000">
        <w:rPr>
          <w:rtl w:val="0"/>
        </w:rPr>
        <w:t xml:space="preserve">이는 의사소통에서 사용자의 인상이나 호감을 결정하고 자신의 의사전달을 수행하는데 있어 언어적 요소보다 비언어적 표현의 비중이 크다는 ‘메라비언의 법칙'을 근거로 사용자의 얼굴 표정이 면접이라는 특수 상황을 진행함에 있어 적절한지에 대한 피드백을 얼굴의 표정으로 제공하는 의도로 제작되었다.</w:t>
      </w:r>
    </w:p>
    <w:p w:rsidR="00000000" w:rsidDel="00000000" w:rsidP="00000000" w:rsidRDefault="00000000" w:rsidRPr="00000000" w14:paraId="0000056A">
      <w:pPr>
        <w:ind w:left="200" w:firstLine="0"/>
        <w:rPr/>
      </w:pPr>
      <w:r w:rsidDel="00000000" w:rsidR="00000000" w:rsidRPr="00000000">
        <w:rPr>
          <w:rtl w:val="0"/>
        </w:rPr>
      </w:r>
    </w:p>
    <w:p w:rsidR="00000000" w:rsidDel="00000000" w:rsidP="00000000" w:rsidRDefault="00000000" w:rsidRPr="00000000" w14:paraId="0000056B">
      <w:pPr>
        <w:ind w:left="200" w:firstLine="0"/>
        <w:rPr/>
      </w:pPr>
      <w:r w:rsidDel="00000000" w:rsidR="00000000" w:rsidRPr="00000000">
        <w:rPr>
          <w:rtl w:val="0"/>
        </w:rPr>
        <w:t xml:space="preserve">그러나 면접에서 중요하다고 생각되는 감정인 Neutral, Sleepy, Tired, Bored와 같은 감정들은 분석 결과가 제공되지 않는다는 단점이 있으며 이로 인해 제한된 사용자의 얼굴 분석 결과를 가지고 로봇의 최종 출력 감정을 판단해야 되었다.</w:t>
      </w:r>
    </w:p>
    <w:p w:rsidR="00000000" w:rsidDel="00000000" w:rsidP="00000000" w:rsidRDefault="00000000" w:rsidRPr="00000000" w14:paraId="0000056C">
      <w:pPr>
        <w:ind w:left="200" w:firstLine="0"/>
        <w:rPr/>
      </w:pPr>
      <w:r w:rsidDel="00000000" w:rsidR="00000000" w:rsidRPr="00000000">
        <w:rPr>
          <w:rtl w:val="0"/>
        </w:rPr>
      </w:r>
    </w:p>
    <w:p w:rsidR="00000000" w:rsidDel="00000000" w:rsidP="00000000" w:rsidRDefault="00000000" w:rsidRPr="00000000" w14:paraId="0000056D">
      <w:pPr>
        <w:ind w:left="200" w:firstLine="0"/>
        <w:jc w:val="center"/>
        <w:rPr/>
      </w:pPr>
      <w:r w:rsidDel="00000000" w:rsidR="00000000" w:rsidRPr="00000000">
        <w:rPr/>
        <w:drawing>
          <wp:inline distB="19050" distT="19050" distL="19050" distR="19050">
            <wp:extent cx="3383700" cy="1850125"/>
            <wp:effectExtent b="0" l="0" r="0" t="0"/>
            <wp:docPr id="47"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3383700" cy="185012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200" w:firstLine="0"/>
        <w:jc w:val="center"/>
        <w:rPr/>
      </w:pPr>
      <w:r w:rsidDel="00000000" w:rsidR="00000000" w:rsidRPr="00000000">
        <w:rPr>
          <w:rtl w:val="0"/>
        </w:rPr>
        <w:t xml:space="preserve">[Figure A.3.1] Affectiva Face Results(//parts does not provide services)</w:t>
      </w:r>
    </w:p>
    <w:p w:rsidR="00000000" w:rsidDel="00000000" w:rsidP="00000000" w:rsidRDefault="00000000" w:rsidRPr="00000000" w14:paraId="0000056F">
      <w:pPr>
        <w:ind w:left="200" w:firstLine="0"/>
        <w:jc w:val="left"/>
        <w:rPr/>
      </w:pPr>
      <w:r w:rsidDel="00000000" w:rsidR="00000000" w:rsidRPr="00000000">
        <w:rPr>
          <w:rtl w:val="0"/>
        </w:rPr>
      </w:r>
    </w:p>
    <w:p w:rsidR="00000000" w:rsidDel="00000000" w:rsidP="00000000" w:rsidRDefault="00000000" w:rsidRPr="00000000" w14:paraId="00000570">
      <w:pPr>
        <w:ind w:left="200" w:firstLine="0"/>
        <w:jc w:val="left"/>
        <w:rPr/>
      </w:pPr>
      <w:r w:rsidDel="00000000" w:rsidR="00000000" w:rsidRPr="00000000">
        <w:rPr>
          <w:rtl w:val="0"/>
        </w:rPr>
        <w:t xml:space="preserve">이러한 단점을 보완하고 싶다면 Google Cloud Vision API나 Intel RealSense Camera를 사용한 SDK와 같은 얼굴 인식 프로그램을 사용하여 얼굴 분석을 병행하는 방법이 있다.</w:t>
      </w:r>
    </w:p>
    <w:p w:rsidR="00000000" w:rsidDel="00000000" w:rsidP="00000000" w:rsidRDefault="00000000" w:rsidRPr="00000000" w14:paraId="00000571">
      <w:pPr>
        <w:ind w:left="0" w:firstLine="0"/>
        <w:rPr/>
      </w:pPr>
      <w:r w:rsidDel="00000000" w:rsidR="00000000" w:rsidRPr="00000000">
        <w:rPr>
          <w:rtl w:val="0"/>
        </w:rPr>
      </w:r>
    </w:p>
    <w:p w:rsidR="00000000" w:rsidDel="00000000" w:rsidP="00000000" w:rsidRDefault="00000000" w:rsidRPr="00000000" w14:paraId="00000572">
      <w:pPr>
        <w:ind w:left="200" w:firstLine="0"/>
        <w:rPr/>
      </w:pPr>
      <w:r w:rsidDel="00000000" w:rsidR="00000000" w:rsidRPr="00000000">
        <w:rPr>
          <w:rtl w:val="0"/>
        </w:rPr>
        <w:t xml:space="preserve">로봇은 동기식 프로그래밍 방법으로 구현되었다. 따라서 병렬 처리를 위해 multi- thread를 사용하였고, 대략적인 방식은 다음과 같다. 따라서 client의 요청이 있을 때마다 thread를 발생시키는 형태이며, 메모리 자원을 많이 소모하게 된다. </w:t>
      </w:r>
    </w:p>
    <w:p w:rsidR="00000000" w:rsidDel="00000000" w:rsidP="00000000" w:rsidRDefault="00000000" w:rsidRPr="00000000" w14:paraId="00000573">
      <w:pPr>
        <w:ind w:left="200" w:firstLine="0"/>
        <w:rPr/>
      </w:pPr>
      <w:r w:rsidDel="00000000" w:rsidR="00000000" w:rsidRPr="00000000">
        <w:rPr>
          <w:rtl w:val="0"/>
        </w:rPr>
        <w:tab/>
        <w:tab/>
        <w:tab/>
        <w:tab/>
        <w:tab/>
        <w:t xml:space="preserve">Multi-Thread</w:t>
      </w:r>
      <w:r w:rsidDel="00000000" w:rsidR="00000000" w:rsidRPr="00000000">
        <w:drawing>
          <wp:anchor allowOverlap="1" behindDoc="0" distB="0" distT="0" distL="0" distR="0" hidden="0" layoutInCell="1" locked="0" relativeHeight="0" simplePos="0">
            <wp:simplePos x="0" y="0"/>
            <wp:positionH relativeFrom="column">
              <wp:posOffset>1000125</wp:posOffset>
            </wp:positionH>
            <wp:positionV relativeFrom="paragraph">
              <wp:posOffset>19050</wp:posOffset>
            </wp:positionV>
            <wp:extent cx="4124325" cy="1601152"/>
            <wp:effectExtent b="0" l="0" r="0" t="0"/>
            <wp:wrapTopAndBottom distB="0" distT="0"/>
            <wp:docPr id="13"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4124325" cy="1601152"/>
                    </a:xfrm>
                    <a:prstGeom prst="rect"/>
                    <a:ln/>
                  </pic:spPr>
                </pic:pic>
              </a:graphicData>
            </a:graphic>
          </wp:anchor>
        </w:drawing>
      </w:r>
    </w:p>
    <w:p w:rsidR="00000000" w:rsidDel="00000000" w:rsidP="00000000" w:rsidRDefault="00000000" w:rsidRPr="00000000" w14:paraId="00000574">
      <w:pPr>
        <w:ind w:left="200" w:firstLine="0"/>
        <w:rPr/>
      </w:pPr>
      <w:r w:rsidDel="00000000" w:rsidR="00000000" w:rsidRPr="00000000">
        <w:rPr>
          <w:rtl w:val="0"/>
        </w:rPr>
      </w:r>
    </w:p>
    <w:p w:rsidR="00000000" w:rsidDel="00000000" w:rsidP="00000000" w:rsidRDefault="00000000" w:rsidRPr="00000000" w14:paraId="00000575">
      <w:pPr>
        <w:ind w:left="200" w:firstLine="0"/>
        <w:rPr/>
      </w:pPr>
      <w:r w:rsidDel="00000000" w:rsidR="00000000" w:rsidRPr="00000000">
        <w:rPr>
          <w:rtl w:val="0"/>
        </w:rPr>
        <w:t xml:space="preserve">따라서 로봇의 실시간 반응 부분에 있어 어느정도의 time delay가 존재한다. 이러한 부분을 조금 더 빠르게 보완하기 위해서는 , 동기식 처리 방식이 아닌 비동기 처리 방식을 채택하면 해결할 수 있다. </w:t>
      </w:r>
    </w:p>
    <w:p w:rsidR="00000000" w:rsidDel="00000000" w:rsidP="00000000" w:rsidRDefault="00000000" w:rsidRPr="00000000" w14:paraId="00000576">
      <w:pPr>
        <w:ind w:left="200" w:firstLine="0"/>
        <w:rPr/>
      </w:pPr>
      <w:r w:rsidDel="00000000" w:rsidR="00000000" w:rsidRPr="00000000">
        <w:rPr/>
        <w:drawing>
          <wp:inline distB="114300" distT="114300" distL="114300" distR="114300">
            <wp:extent cx="5734050" cy="1629727"/>
            <wp:effectExtent b="0" l="0" r="0" t="0"/>
            <wp:docPr id="35"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734050" cy="1629727"/>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ind w:left="200" w:firstLine="0"/>
        <w:rPr/>
      </w:pPr>
      <w:r w:rsidDel="00000000" w:rsidR="00000000" w:rsidRPr="00000000">
        <w:rPr>
          <w:rtl w:val="0"/>
        </w:rPr>
        <w:tab/>
        <w:tab/>
        <w:tab/>
        <w:tab/>
        <w:t xml:space="preserve">      비동기 방식과 동기 방식 차이</w:t>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ind w:left="200" w:firstLine="0"/>
        <w:rPr/>
      </w:pPr>
      <w:r w:rsidDel="00000000" w:rsidR="00000000" w:rsidRPr="00000000">
        <w:rPr>
          <w:rtl w:val="0"/>
        </w:rPr>
        <w:t xml:space="preserve">하나의 요청 처리가 완료되기 전에 다음 요청으로 제어권을 넘겨주면, Blocking의 문제를 피할 수 있다. </w:t>
      </w:r>
    </w:p>
    <w:p w:rsidR="00000000" w:rsidDel="00000000" w:rsidP="00000000" w:rsidRDefault="00000000" w:rsidRPr="00000000" w14:paraId="0000057A">
      <w:pPr>
        <w:ind w:left="200" w:firstLine="0"/>
        <w:rPr/>
      </w:pPr>
      <w:r w:rsidDel="00000000" w:rsidR="00000000" w:rsidRPr="00000000">
        <w:rPr>
          <w:rtl w:val="0"/>
        </w:rPr>
      </w:r>
    </w:p>
    <w:p w:rsidR="00000000" w:rsidDel="00000000" w:rsidP="00000000" w:rsidRDefault="00000000" w:rsidRPr="00000000" w14:paraId="0000057B">
      <w:pPr>
        <w:ind w:left="200" w:firstLine="0"/>
        <w:rPr/>
      </w:pPr>
      <w:r w:rsidDel="00000000" w:rsidR="00000000" w:rsidRPr="00000000">
        <w:rPr>
          <w:rtl w:val="0"/>
        </w:rPr>
        <w:t xml:space="preserve">Node.js의 경우, 비동기 IO를 지원하고 있으며 single -thread를 기반으로 동작하는 서버이다. </w:t>
      </w:r>
    </w:p>
    <w:p w:rsidR="00000000" w:rsidDel="00000000" w:rsidP="00000000" w:rsidRDefault="00000000" w:rsidRPr="00000000" w14:paraId="0000057C">
      <w:pPr>
        <w:ind w:left="200" w:firstLine="0"/>
        <w:rPr/>
      </w:pPr>
      <w:r w:rsidDel="00000000" w:rsidR="00000000" w:rsidRPr="00000000">
        <w:rPr>
          <w:rtl w:val="0"/>
        </w:rPr>
        <w:t xml:space="preserve">따라서 비동기 방식으로 요청을 처리하므로 요청을 처리하며 다음 요청을 받을 수 있다. 또한 thread를 통한 병렬처리를 하지 않기 때문에 multi-thread의 근원적인 문제에서부터 자유롭다. </w:t>
      </w:r>
    </w:p>
    <w:p w:rsidR="00000000" w:rsidDel="00000000" w:rsidP="00000000" w:rsidRDefault="00000000" w:rsidRPr="00000000" w14:paraId="0000057D">
      <w:pPr>
        <w:ind w:left="200" w:firstLine="0"/>
        <w:rPr/>
      </w:pPr>
      <w:r w:rsidDel="00000000" w:rsidR="00000000" w:rsidRPr="00000000">
        <w:rPr>
          <w:rtl w:val="0"/>
        </w:rPr>
      </w:r>
    </w:p>
    <w:p w:rsidR="00000000" w:rsidDel="00000000" w:rsidP="00000000" w:rsidRDefault="00000000" w:rsidRPr="00000000" w14:paraId="0000057E">
      <w:pPr>
        <w:ind w:left="200" w:firstLine="0"/>
        <w:rPr/>
      </w:pPr>
      <w:r w:rsidDel="00000000" w:rsidR="00000000" w:rsidRPr="00000000">
        <w:rPr>
          <w:rtl w:val="0"/>
        </w:rPr>
        <w:t xml:space="preserve">따라서, 현재 구현 된 로봇의 한계인 time delay를 보완하고 싶다면, 비동기 방식인 Node.js를 사용함으로써 더욱 빠르게 구현 할 수 있을 것이다. </w:t>
      </w:r>
    </w:p>
    <w:p w:rsidR="00000000" w:rsidDel="00000000" w:rsidP="00000000" w:rsidRDefault="00000000" w:rsidRPr="00000000" w14:paraId="0000057F">
      <w:pPr>
        <w:ind w:left="200" w:firstLine="0"/>
        <w:rPr/>
      </w:pPr>
      <w:r w:rsidDel="00000000" w:rsidR="00000000" w:rsidRPr="00000000">
        <w:rPr>
          <w:rtl w:val="0"/>
        </w:rPr>
      </w:r>
    </w:p>
    <w:p w:rsidR="00000000" w:rsidDel="00000000" w:rsidP="00000000" w:rsidRDefault="00000000" w:rsidRPr="00000000" w14:paraId="00000580">
      <w:pPr>
        <w:ind w:left="200" w:firstLine="0"/>
        <w:rPr/>
      </w:pPr>
      <w:r w:rsidDel="00000000" w:rsidR="00000000" w:rsidRPr="00000000">
        <w:rPr>
          <w:rtl w:val="0"/>
        </w:rPr>
        <w:t xml:space="preserve">아래의 FFT 수식을 이용하여 사용자 음성 주파수 변화를 정확하고 수월하게 진행하였다.</w:t>
      </w:r>
    </w:p>
    <w:p w:rsidR="00000000" w:rsidDel="00000000" w:rsidP="00000000" w:rsidRDefault="00000000" w:rsidRPr="00000000" w14:paraId="00000581">
      <w:pPr>
        <w:ind w:left="200" w:firstLine="0"/>
        <w:rPr/>
      </w:pPr>
      <w:r w:rsidDel="00000000" w:rsidR="00000000" w:rsidRPr="00000000">
        <w:rPr>
          <w:rtl w:val="0"/>
        </w:rPr>
      </w:r>
      <w:sdt>
        <w:sdtPr>
          <w:tag w:val="goog_rdk_213"/>
        </w:sdtPr>
        <w:sdtContent>
          <w:del w:author="이혁인" w:id="0" w:date="2020-06-21T14:26:57Z">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171450</wp:posOffset>
                  </wp:positionV>
                  <wp:extent cx="3462338" cy="824366"/>
                  <wp:effectExtent b="0" l="0" r="0" t="0"/>
                  <wp:wrapTopAndBottom distB="0" distT="0"/>
                  <wp:docPr id="72"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3462338" cy="824366"/>
                          </a:xfrm>
                          <a:prstGeom prst="rect"/>
                          <a:ln/>
                        </pic:spPr>
                      </pic:pic>
                    </a:graphicData>
                  </a:graphic>
                </wp:anchor>
              </w:drawing>
            </w:r>
          </w:del>
        </w:sdtContent>
      </w:sdt>
    </w:p>
    <w:p w:rsidR="00000000" w:rsidDel="00000000" w:rsidP="00000000" w:rsidRDefault="00000000" w:rsidRPr="00000000" w14:paraId="00000582">
      <w:pPr>
        <w:ind w:left="200" w:firstLine="0"/>
        <w:rPr/>
      </w:pPr>
      <w:r w:rsidDel="00000000" w:rsidR="00000000" w:rsidRPr="00000000">
        <w:rPr>
          <w:rtl w:val="0"/>
        </w:rPr>
      </w:r>
      <w:sdt>
        <w:sdtPr>
          <w:tag w:val="goog_rdk_214"/>
        </w:sdtPr>
        <w:sdtContent>
          <w:ins w:author="이혁인" w:id="0" w:date="2020-06-21T14:26:57Z">
            <w:r w:rsidDel="00000000" w:rsidR="00000000" w:rsidRPr="00000000">
              <w:drawing>
                <wp:anchor allowOverlap="1" behindDoc="0" distB="0" distT="0" distL="0" distR="0" hidden="0" layoutInCell="1" locked="0" relativeHeight="0" simplePos="0">
                  <wp:simplePos x="0" y="0"/>
                  <wp:positionH relativeFrom="column">
                    <wp:posOffset>1333500</wp:posOffset>
                  </wp:positionH>
                  <wp:positionV relativeFrom="paragraph">
                    <wp:posOffset>85725</wp:posOffset>
                  </wp:positionV>
                  <wp:extent cx="3462338" cy="824366"/>
                  <wp:effectExtent b="0" l="0" r="0" t="0"/>
                  <wp:wrapTopAndBottom distB="0" distT="0"/>
                  <wp:docPr id="73"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3462338" cy="824366"/>
                          </a:xfrm>
                          <a:prstGeom prst="rect"/>
                          <a:ln/>
                        </pic:spPr>
                      </pic:pic>
                    </a:graphicData>
                  </a:graphic>
                </wp:anchor>
              </w:drawing>
            </w:r>
          </w:ins>
        </w:sdtContent>
      </w:sdt>
    </w:p>
    <w:p w:rsidR="00000000" w:rsidDel="00000000" w:rsidP="00000000" w:rsidRDefault="00000000" w:rsidRPr="00000000" w14:paraId="00000583">
      <w:pPr>
        <w:ind w:left="200" w:firstLine="0"/>
        <w:rPr/>
      </w:pPr>
      <w:r w:rsidDel="00000000" w:rsidR="00000000" w:rsidRPr="00000000">
        <w:rPr>
          <w:rtl w:val="0"/>
        </w:rPr>
      </w:r>
    </w:p>
    <w:p w:rsidR="00000000" w:rsidDel="00000000" w:rsidP="00000000" w:rsidRDefault="00000000" w:rsidRPr="00000000" w14:paraId="00000584">
      <w:pPr>
        <w:ind w:left="200" w:firstLine="0"/>
        <w:rPr/>
      </w:pPr>
      <w:r w:rsidDel="00000000" w:rsidR="00000000" w:rsidRPr="00000000">
        <w:rPr>
          <w:rtl w:val="0"/>
        </w:rPr>
      </w:r>
    </w:p>
    <w:p w:rsidR="00000000" w:rsidDel="00000000" w:rsidP="00000000" w:rsidRDefault="00000000" w:rsidRPr="00000000" w14:paraId="00000585">
      <w:pPr>
        <w:ind w:left="200" w:firstLine="0"/>
        <w:rPr>
          <w:rFonts w:ascii="나눔고딕" w:cs="나눔고딕" w:eastAsia="나눔고딕" w:hAnsi="나눔고딕"/>
          <w:b w:val="1"/>
        </w:rPr>
      </w:pPr>
      <w:r w:rsidDel="00000000" w:rsidR="00000000" w:rsidRPr="00000000">
        <w:rPr>
          <w:rFonts w:ascii="나눔고딕" w:cs="나눔고딕" w:eastAsia="나눔고딕" w:hAnsi="나눔고딕"/>
          <w:b w:val="1"/>
          <w:rtl w:val="0"/>
        </w:rPr>
        <w:t xml:space="preserve">A.4 본 프로젝트에서 생성된 지식재산권</w:t>
      </w:r>
    </w:p>
    <w:p w:rsidR="00000000" w:rsidDel="00000000" w:rsidP="00000000" w:rsidRDefault="00000000" w:rsidRPr="00000000" w14:paraId="00000586">
      <w:pPr>
        <w:ind w:left="200" w:firstLine="0"/>
        <w:rPr>
          <w:rFonts w:ascii="나눔고딕" w:cs="나눔고딕" w:eastAsia="나눔고딕" w:hAnsi="나눔고딕"/>
          <w:b w:val="1"/>
        </w:rPr>
      </w:pPr>
      <w:r w:rsidDel="00000000" w:rsidR="00000000" w:rsidRPr="00000000">
        <w:rPr>
          <w:rtl w:val="0"/>
        </w:rPr>
      </w:r>
    </w:p>
    <w:p w:rsidR="00000000" w:rsidDel="00000000" w:rsidP="00000000" w:rsidRDefault="00000000" w:rsidRPr="00000000" w14:paraId="00000587">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특허 출원 : 사용자와 상호작용하는 스피치 보조 로봇의 동작 방법, 이원형, 곽영혜, 이체은, 이혁인, ‭1020200020227, 2020.02.19</w:t>
      </w:r>
    </w:p>
    <w:p w:rsidR="00000000" w:rsidDel="00000000" w:rsidP="00000000" w:rsidRDefault="00000000" w:rsidRPr="00000000" w14:paraId="00000588">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논문 발표 (프로시딩) : 이혁인, 이체은, 곽영혜, 이원형, 인간과 로봇의 Backchanneling Interaction에 기반한 면접 보조 로봇 설계, ICROS 2020, 속초 델피노리조트, 2020.07.03</w:t>
      </w:r>
    </w:p>
    <w:p w:rsidR="00000000" w:rsidDel="00000000" w:rsidP="00000000" w:rsidRDefault="00000000" w:rsidRPr="00000000" w14:paraId="00000589">
      <w:pPr>
        <w:rPr>
          <w:b w:val="1"/>
          <w:sz w:val="24"/>
          <w:szCs w:val="24"/>
        </w:rPr>
      </w:pPr>
      <w:r w:rsidDel="00000000" w:rsidR="00000000" w:rsidRPr="00000000">
        <w:rPr>
          <w:rtl w:val="0"/>
        </w:rPr>
      </w:r>
    </w:p>
    <w:p w:rsidR="00000000" w:rsidDel="00000000" w:rsidP="00000000" w:rsidRDefault="00000000" w:rsidRPr="00000000" w14:paraId="0000058A">
      <w:pPr>
        <w:rPr>
          <w:b w:val="1"/>
          <w:sz w:val="24"/>
          <w:szCs w:val="24"/>
        </w:rPr>
      </w:pPr>
      <w:r w:rsidDel="00000000" w:rsidR="00000000" w:rsidRPr="00000000">
        <w:rPr>
          <w:b w:val="1"/>
          <w:sz w:val="24"/>
          <w:szCs w:val="24"/>
          <w:rtl w:val="0"/>
        </w:rPr>
        <w:t xml:space="preserve">Part B 개인 작성</w:t>
      </w:r>
    </w:p>
    <w:p w:rsidR="00000000" w:rsidDel="00000000" w:rsidP="00000000" w:rsidRDefault="00000000" w:rsidRPr="00000000" w14:paraId="0000058B">
      <w:pPr>
        <w:rPr>
          <w:color w:val="4f81bd"/>
        </w:rPr>
      </w:pPr>
      <w:r w:rsidDel="00000000" w:rsidR="00000000" w:rsidRPr="00000000">
        <w:rPr>
          <w:rtl w:val="0"/>
        </w:rPr>
      </w:r>
    </w:p>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both"/>
        <w:rPr>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B.1 Relationship of Individual Project Assignment to Overall Project </w:t>
      </w:r>
      <w:r w:rsidDel="00000000" w:rsidR="00000000" w:rsidRPr="00000000">
        <w:rPr>
          <w:rtl w:val="0"/>
        </w:rPr>
      </w:r>
    </w:p>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both"/>
        <w:rPr>
          <w:i w:val="1"/>
          <w:color w:val="ff0000"/>
        </w:rPr>
      </w:pPr>
      <w:r w:rsidDel="00000000" w:rsidR="00000000" w:rsidRPr="00000000">
        <w:rPr>
          <w:rtl w:val="0"/>
        </w:rPr>
      </w:r>
    </w:p>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2" w:right="0" w:firstLine="0"/>
        <w:jc w:val="both"/>
        <w:rPr/>
      </w:pPr>
      <w:r w:rsidDel="00000000" w:rsidR="00000000" w:rsidRPr="00000000">
        <w:rPr>
          <w:rtl w:val="0"/>
        </w:rPr>
        <w:t xml:space="preserve">이혁인</w:t>
      </w:r>
      <w:r w:rsidDel="00000000" w:rsidR="00000000" w:rsidRPr="00000000">
        <w:rPr>
          <w:rFonts w:ascii="Malgun Gothic" w:cs="Malgun Gothic" w:eastAsia="Malgun Gothic" w:hAnsi="Malgun Gothic"/>
          <w:b w:val="0"/>
          <w:i w:val="0"/>
          <w:smallCaps w:val="0"/>
          <w:strike w:val="0"/>
          <w:sz w:val="20"/>
          <w:szCs w:val="20"/>
          <w:u w:val="none"/>
          <w:shd w:fill="auto" w:val="clear"/>
          <w:vertAlign w:val="baseline"/>
          <w:rtl w:val="0"/>
        </w:rPr>
        <w:t xml:space="preserve">: </w:t>
      </w:r>
      <w:r w:rsidDel="00000000" w:rsidR="00000000" w:rsidRPr="00000000">
        <w:rPr>
          <w:rFonts w:ascii="Malgun Gothic" w:cs="Malgun Gothic" w:eastAsia="Malgun Gothic" w:hAnsi="Malgun Gothic"/>
          <w:b w:val="0"/>
          <w:i w:val="0"/>
          <w:smallCaps w:val="0"/>
          <w:strike w:val="0"/>
          <w:sz w:val="4"/>
          <w:szCs w:val="4"/>
          <w:u w:val="none"/>
          <w:shd w:fill="auto" w:val="clear"/>
          <w:vertAlign w:val="baseline"/>
          <w:rtl w:val="0"/>
        </w:rPr>
        <w:t xml:space="preserve"> </w:t>
      </w:r>
      <w:r w:rsidDel="00000000" w:rsidR="00000000" w:rsidRPr="00000000">
        <w:rPr>
          <w:rFonts w:ascii="Malgun Gothic" w:cs="Malgun Gothic" w:eastAsia="Malgun Gothic" w:hAnsi="Malgun Gothic"/>
          <w:b w:val="0"/>
          <w:i w:val="0"/>
          <w:smallCaps w:val="0"/>
          <w:strike w:val="0"/>
          <w:sz w:val="20"/>
          <w:szCs w:val="20"/>
          <w:u w:val="none"/>
          <w:shd w:fill="auto" w:val="clear"/>
          <w:vertAlign w:val="baseline"/>
          <w:rtl w:val="0"/>
        </w:rPr>
        <w:t xml:space="preserve">(1)  </w:t>
      </w:r>
      <w:r w:rsidDel="00000000" w:rsidR="00000000" w:rsidRPr="00000000">
        <w:rPr>
          <w:rtl w:val="0"/>
        </w:rPr>
        <w:t xml:space="preserve">우선, 로봇 개발이라는 큰 주제 아래 크게 영상 인식, 음성 인식, 하드웨어 구현, 네트워크 연결의 4가지 분야로 나누었다. 영상인식과 음성인식은 사용자로부터 입력값을 받고, 로봇이 수행하게 될 모션을  호출하는 중요한 역할을 담당한다. </w:t>
      </w:r>
    </w:p>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하드웨어 구현은 전반적인 로봇의 뼈대를 구성하고, 로봇이 자연스러운 backchanneling 모션을 수행할 수 있도록 보조해 주는 역할을 해야 하기 때문에 실제 사람의 모션과 비슷하게 동작할 수 있도록 설계해야 한다.</w:t>
      </w:r>
    </w:p>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네트워크 연결의 경우, 입력 모듈과 출력 모듈 그리고 로봇 사이의 통신을 담당하는 부분이다. 로봇이 모션을 취하고 입력값을 전달하는 모든 부분에 있어서 네트워크 연결은 필수적이다. </w:t>
      </w:r>
    </w:p>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595">
      <w:pPr>
        <w:ind w:left="720" w:firstLine="0"/>
        <w:rPr/>
      </w:pPr>
      <w:r w:rsidDel="00000000" w:rsidR="00000000" w:rsidRPr="00000000">
        <w:rPr>
          <w:rtl w:val="0"/>
        </w:rPr>
        <w:t xml:space="preserve"> </w:t>
      </w:r>
      <w:r w:rsidDel="00000000" w:rsidR="00000000" w:rsidRPr="00000000">
        <w:rPr>
          <w:rtl w:val="0"/>
        </w:rPr>
        <w:t xml:space="preserve">(2)  담당: </w:t>
      </w:r>
    </w:p>
    <w:p w:rsidR="00000000" w:rsidDel="00000000" w:rsidP="00000000" w:rsidRDefault="00000000" w:rsidRPr="00000000" w14:paraId="00000596">
      <w:pPr>
        <w:ind w:left="720" w:firstLine="720"/>
        <w:rPr/>
      </w:pPr>
      <w:r w:rsidDel="00000000" w:rsidR="00000000" w:rsidRPr="00000000">
        <w:rPr>
          <w:rtl w:val="0"/>
        </w:rPr>
      </w:r>
    </w:p>
    <w:p w:rsidR="00000000" w:rsidDel="00000000" w:rsidP="00000000" w:rsidRDefault="00000000" w:rsidRPr="00000000" w14:paraId="00000597">
      <w:pPr>
        <w:ind w:left="720" w:firstLine="0"/>
        <w:rPr/>
      </w:pPr>
      <w:r w:rsidDel="00000000" w:rsidR="00000000" w:rsidRPr="00000000">
        <w:rPr>
          <w:rtl w:val="0"/>
        </w:rPr>
        <w:t xml:space="preserve">우선, 담당한 음성 인식, 키워드를 통한 의사결정, 음성 합성, 오디오 출력 및 모션 생성의 경우 다음과 같이 모듈간의 연결이 되어 있다.</w:t>
      </w:r>
    </w:p>
    <w:p w:rsidR="00000000" w:rsidDel="00000000" w:rsidP="00000000" w:rsidRDefault="00000000" w:rsidRPr="00000000" w14:paraId="00000598">
      <w:pPr>
        <w:ind w:left="995" w:firstLine="0"/>
        <w:rPr/>
      </w:pPr>
      <w:r w:rsidDel="00000000" w:rsidR="00000000" w:rsidRPr="00000000">
        <w:rPr>
          <w:rtl w:val="0"/>
        </w:rPr>
      </w:r>
    </w:p>
    <w:p w:rsidR="00000000" w:rsidDel="00000000" w:rsidP="00000000" w:rsidRDefault="00000000" w:rsidRPr="00000000" w14:paraId="00000599">
      <w:pPr>
        <w:ind w:left="995"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19050</wp:posOffset>
            </wp:positionV>
            <wp:extent cx="5734050" cy="2679700"/>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5734050" cy="2679700"/>
                    </a:xfrm>
                    <a:prstGeom prst="rect"/>
                    <a:ln/>
                  </pic:spPr>
                </pic:pic>
              </a:graphicData>
            </a:graphic>
          </wp:anchor>
        </w:drawing>
      </w:r>
    </w:p>
    <w:p w:rsidR="00000000" w:rsidDel="00000000" w:rsidP="00000000" w:rsidRDefault="00000000" w:rsidRPr="00000000" w14:paraId="0000059A">
      <w:pPr>
        <w:ind w:left="720" w:firstLine="720"/>
        <w:rPr/>
      </w:pPr>
      <w:r w:rsidDel="00000000" w:rsidR="00000000" w:rsidRPr="00000000">
        <w:rPr>
          <w:rtl w:val="0"/>
        </w:rPr>
      </w:r>
    </w:p>
    <w:p w:rsidR="00000000" w:rsidDel="00000000" w:rsidP="00000000" w:rsidRDefault="00000000" w:rsidRPr="00000000" w14:paraId="0000059B">
      <w:pPr>
        <w:ind w:left="720" w:firstLine="720"/>
        <w:rPr/>
      </w:pPr>
      <w:r w:rsidDel="00000000" w:rsidR="00000000" w:rsidRPr="00000000">
        <w:rPr>
          <w:rtl w:val="0"/>
        </w:rPr>
        <w:t xml:space="preserve">하드웨어 설계</w:t>
      </w:r>
    </w:p>
    <w:p w:rsidR="00000000" w:rsidDel="00000000" w:rsidP="00000000" w:rsidRDefault="00000000" w:rsidRPr="00000000" w14:paraId="0000059C">
      <w:pPr>
        <w:ind w:left="720" w:firstLine="0"/>
        <w:rPr/>
      </w:pPr>
      <w:r w:rsidDel="00000000" w:rsidR="00000000" w:rsidRPr="00000000">
        <w:rPr>
          <w:rtl w:val="0"/>
        </w:rPr>
        <w:t xml:space="preserve">로봇이 보다 나은 백채널링 모션을 취하도록 사람과 비슷하게 관절을 구동 할 수 있도록 휴머노이드 형태로 구현했다. </w:t>
      </w:r>
    </w:p>
    <w:p w:rsidR="00000000" w:rsidDel="00000000" w:rsidP="00000000" w:rsidRDefault="00000000" w:rsidRPr="00000000" w14:paraId="0000059D">
      <w:pPr>
        <w:ind w:left="720" w:firstLine="0"/>
        <w:rPr/>
      </w:pPr>
      <w:r w:rsidDel="00000000" w:rsidR="00000000" w:rsidRPr="00000000">
        <w:rPr>
          <w:rtl w:val="0"/>
        </w:rPr>
      </w:r>
    </w:p>
    <w:p w:rsidR="00000000" w:rsidDel="00000000" w:rsidP="00000000" w:rsidRDefault="00000000" w:rsidRPr="00000000" w14:paraId="0000059E">
      <w:pPr>
        <w:ind w:left="720" w:firstLine="0"/>
        <w:rPr/>
      </w:pPr>
      <w:r w:rsidDel="00000000" w:rsidR="00000000" w:rsidRPr="00000000">
        <w:rPr>
          <w:rtl w:val="0"/>
        </w:rPr>
        <w:t xml:space="preserve">로봇의 목은 끄덕임과 갸우뚱 등의 모션을 취할 수 있도록 2개의 모터를 직렬로 연결하여 설계하였으며, 로봇의 양팔은 사람의 팔과 비슷하게 움직일 수 있도록 3개의 모터를 연결하여 관절을 만들어 주었다.</w:t>
      </w:r>
    </w:p>
    <w:p w:rsidR="00000000" w:rsidDel="00000000" w:rsidP="00000000" w:rsidRDefault="00000000" w:rsidRPr="00000000" w14:paraId="0000059F">
      <w:pPr>
        <w:ind w:left="720" w:firstLine="0"/>
        <w:rPr/>
      </w:pPr>
      <w:r w:rsidDel="00000000" w:rsidR="00000000" w:rsidRPr="00000000">
        <w:rPr>
          <w:rtl w:val="0"/>
        </w:rPr>
      </w:r>
    </w:p>
    <w:p w:rsidR="00000000" w:rsidDel="00000000" w:rsidP="00000000" w:rsidRDefault="00000000" w:rsidRPr="00000000" w14:paraId="000005A0">
      <w:pPr>
        <w:ind w:left="720" w:firstLine="0"/>
        <w:rPr/>
      </w:pPr>
      <w:r w:rsidDel="00000000" w:rsidR="00000000" w:rsidRPr="00000000">
        <w:rPr>
          <w:rtl w:val="0"/>
        </w:rPr>
        <w:t xml:space="preserve">결과적으로 로봇은 사람과 비슷하게 동작하고 모션을 취할 수 있는 형태가 되었으며, 자연스러운 모션으로 연결됨을 확인했다. </w:t>
      </w:r>
    </w:p>
    <w:p w:rsidR="00000000" w:rsidDel="00000000" w:rsidP="00000000" w:rsidRDefault="00000000" w:rsidRPr="00000000" w14:paraId="000005A1">
      <w:pPr>
        <w:ind w:left="720" w:firstLine="720"/>
        <w:rPr/>
      </w:pPr>
      <w:r w:rsidDel="00000000" w:rsidR="00000000" w:rsidRPr="00000000">
        <w:rPr>
          <w:rtl w:val="0"/>
        </w:rPr>
      </w:r>
    </w:p>
    <w:p w:rsidR="00000000" w:rsidDel="00000000" w:rsidP="00000000" w:rsidRDefault="00000000" w:rsidRPr="00000000" w14:paraId="000005A2">
      <w:pPr>
        <w:ind w:left="720" w:firstLine="720"/>
        <w:rPr/>
      </w:pPr>
      <w:r w:rsidDel="00000000" w:rsidR="00000000" w:rsidRPr="00000000">
        <w:rPr>
          <w:rtl w:val="0"/>
        </w:rPr>
        <w:t xml:space="preserve">로봇 모션 생성 </w:t>
      </w:r>
    </w:p>
    <w:p w:rsidR="00000000" w:rsidDel="00000000" w:rsidP="00000000" w:rsidRDefault="00000000" w:rsidRPr="00000000" w14:paraId="000005A3">
      <w:pPr>
        <w:ind w:left="720" w:firstLine="0"/>
        <w:rPr/>
      </w:pPr>
      <w:r w:rsidDel="00000000" w:rsidR="00000000" w:rsidRPr="00000000">
        <w:rPr>
          <w:rtl w:val="0"/>
        </w:rPr>
      </w:r>
    </w:p>
    <w:p w:rsidR="00000000" w:rsidDel="00000000" w:rsidP="00000000" w:rsidRDefault="00000000" w:rsidRPr="00000000" w14:paraId="000005A4">
      <w:pPr>
        <w:ind w:left="720" w:firstLine="0"/>
        <w:rPr/>
      </w:pPr>
      <w:r w:rsidDel="00000000" w:rsidR="00000000" w:rsidRPr="00000000">
        <w:rPr>
          <w:rtl w:val="0"/>
        </w:rPr>
        <w:t xml:space="preserve">하드웨어 설계를 통해 로봇이 자연스러운 모션을 취할 수 있도록 뼈대를 마련한 다음, 그에 맞게 자연스럽게 움직일 수 있도록 모션을 설계했다.</w:t>
      </w:r>
    </w:p>
    <w:p w:rsidR="00000000" w:rsidDel="00000000" w:rsidP="00000000" w:rsidRDefault="00000000" w:rsidRPr="00000000" w14:paraId="000005A5">
      <w:pPr>
        <w:ind w:left="720" w:firstLine="0"/>
        <w:rPr/>
      </w:pPr>
      <w:r w:rsidDel="00000000" w:rsidR="00000000" w:rsidRPr="00000000">
        <w:rPr>
          <w:rtl w:val="0"/>
        </w:rPr>
      </w:r>
    </w:p>
    <w:p w:rsidR="00000000" w:rsidDel="00000000" w:rsidP="00000000" w:rsidRDefault="00000000" w:rsidRPr="00000000" w14:paraId="000005A6">
      <w:pPr>
        <w:ind w:left="720" w:firstLine="0"/>
        <w:rPr/>
      </w:pPr>
      <w:r w:rsidDel="00000000" w:rsidR="00000000" w:rsidRPr="00000000">
        <w:rPr>
          <w:rtl w:val="0"/>
        </w:rPr>
        <w:t xml:space="preserve">대화 도중에 고개를 끄덕이는 모션을 통해 사용자가 공감을  느낄 수 있도록 유도하고, 사용자의 발언 내용이 good/bad 일 경우 그에 맞는 모션(끄덕임, 고개 갸우뚱)을 취함으로써 사용자가 현실감을 느낄 수 있도록 설계했다. </w:t>
      </w:r>
    </w:p>
    <w:p w:rsidR="00000000" w:rsidDel="00000000" w:rsidP="00000000" w:rsidRDefault="00000000" w:rsidRPr="00000000" w14:paraId="000005A7">
      <w:pPr>
        <w:ind w:left="720" w:firstLine="0"/>
        <w:rPr/>
      </w:pPr>
      <w:r w:rsidDel="00000000" w:rsidR="00000000" w:rsidRPr="00000000">
        <w:rPr>
          <w:rtl w:val="0"/>
        </w:rPr>
        <w:t xml:space="preserve">면접 상황에서 이러한 모션은 사용자가 현실감과 긴장감을 가지고 임할 수 있도록 유도하는데 도움을 줄 것이다. </w:t>
      </w:r>
    </w:p>
    <w:p w:rsidR="00000000" w:rsidDel="00000000" w:rsidP="00000000" w:rsidRDefault="00000000" w:rsidRPr="00000000" w14:paraId="000005A8">
      <w:pPr>
        <w:ind w:left="720" w:firstLine="0"/>
        <w:rPr/>
      </w:pPr>
      <w:r w:rsidDel="00000000" w:rsidR="00000000" w:rsidRPr="00000000">
        <w:rPr>
          <w:rtl w:val="0"/>
        </w:rPr>
      </w:r>
    </w:p>
    <w:p w:rsidR="00000000" w:rsidDel="00000000" w:rsidP="00000000" w:rsidRDefault="00000000" w:rsidRPr="00000000" w14:paraId="000005A9">
      <w:pPr>
        <w:ind w:left="720" w:firstLine="0"/>
        <w:rPr/>
      </w:pPr>
      <w:r w:rsidDel="00000000" w:rsidR="00000000" w:rsidRPr="00000000">
        <w:rPr>
          <w:rtl w:val="0"/>
        </w:rPr>
        <w:tab/>
        <w:t xml:space="preserve">음성 인식 프로그램 구현</w:t>
      </w:r>
    </w:p>
    <w:p w:rsidR="00000000" w:rsidDel="00000000" w:rsidP="00000000" w:rsidRDefault="00000000" w:rsidRPr="00000000" w14:paraId="000005AA">
      <w:pPr>
        <w:ind w:left="720" w:firstLine="0"/>
        <w:rPr/>
      </w:pPr>
      <w:r w:rsidDel="00000000" w:rsidR="00000000" w:rsidRPr="00000000">
        <w:rPr>
          <w:rtl w:val="0"/>
        </w:rPr>
      </w:r>
    </w:p>
    <w:p w:rsidR="00000000" w:rsidDel="00000000" w:rsidP="00000000" w:rsidRDefault="00000000" w:rsidRPr="00000000" w14:paraId="000005AB">
      <w:pPr>
        <w:ind w:left="720" w:firstLine="0"/>
        <w:rPr/>
      </w:pPr>
      <w:r w:rsidDel="00000000" w:rsidR="00000000" w:rsidRPr="00000000">
        <w:rPr>
          <w:rtl w:val="0"/>
        </w:rPr>
        <w:t xml:space="preserve">Python 언어로 작성한 프로그램이다. 사용자가 마이크를 통해 제공하는 음성 데이터를 text로 변환하고, 음성에서 키워드를 추출하여 Affectiva로 전송하는 역할을 한다. </w:t>
      </w:r>
    </w:p>
    <w:p w:rsidR="00000000" w:rsidDel="00000000" w:rsidP="00000000" w:rsidRDefault="00000000" w:rsidRPr="00000000" w14:paraId="000005AC">
      <w:pPr>
        <w:ind w:left="720" w:firstLine="0"/>
        <w:rPr/>
      </w:pPr>
      <w:r w:rsidDel="00000000" w:rsidR="00000000" w:rsidRPr="00000000">
        <w:rPr>
          <w:rtl w:val="0"/>
        </w:rPr>
      </w:r>
    </w:p>
    <w:p w:rsidR="00000000" w:rsidDel="00000000" w:rsidP="00000000" w:rsidRDefault="00000000" w:rsidRPr="00000000" w14:paraId="000005AD">
      <w:pPr>
        <w:ind w:left="720" w:firstLine="0"/>
        <w:rPr/>
      </w:pPr>
      <w:r w:rsidDel="00000000" w:rsidR="00000000" w:rsidRPr="00000000">
        <w:rPr>
          <w:rtl w:val="0"/>
        </w:rPr>
        <w:t xml:space="preserve">사전에 학습된 사용자 발언 키워드 별 매칭 감정을 통해 사용자의 발언 내용에 대한 평가를 진행 할 수 있다. </w:t>
      </w:r>
    </w:p>
    <w:p w:rsidR="00000000" w:rsidDel="00000000" w:rsidP="00000000" w:rsidRDefault="00000000" w:rsidRPr="00000000" w14:paraId="000005AE">
      <w:pPr>
        <w:ind w:left="720" w:firstLine="0"/>
        <w:rPr/>
      </w:pPr>
      <w:r w:rsidDel="00000000" w:rsidR="00000000" w:rsidRPr="00000000">
        <w:rPr>
          <w:rtl w:val="0"/>
        </w:rPr>
        <w:t xml:space="preserve">또한, 랜덤 함수를 통해 질문을 매 프로그램 생성마다 다르게 호출해주고, 중간에 한번더 랜덤 함수를 수행하여  돌발질문과 영어 질문을 제공하도록 설계했다. </w:t>
      </w:r>
    </w:p>
    <w:p w:rsidR="00000000" w:rsidDel="00000000" w:rsidP="00000000" w:rsidRDefault="00000000" w:rsidRPr="00000000" w14:paraId="000005AF">
      <w:pPr>
        <w:ind w:left="720" w:firstLine="0"/>
        <w:rPr/>
      </w:pPr>
      <w:r w:rsidDel="00000000" w:rsidR="00000000" w:rsidRPr="00000000">
        <w:rPr>
          <w:rtl w:val="0"/>
        </w:rPr>
      </w:r>
    </w:p>
    <w:p w:rsidR="00000000" w:rsidDel="00000000" w:rsidP="00000000" w:rsidRDefault="00000000" w:rsidRPr="00000000" w14:paraId="000005B0">
      <w:pPr>
        <w:ind w:left="720" w:firstLine="0"/>
        <w:rPr/>
      </w:pPr>
      <w:r w:rsidDel="00000000" w:rsidR="00000000" w:rsidRPr="00000000">
        <w:rPr>
          <w:rtl w:val="0"/>
        </w:rPr>
        <w:t xml:space="preserve">또한, 음성 인식 프로그램을 구현하면서 사용자에게 제공되는 질문, 피드백 등에 대한 음성 합성을 시켜주었으며 사용자가 본인이 선호하는 난이도를 선택하여 인터뷰를 진행 할 수 있도록 기능을 추가해 주었다.</w:t>
      </w:r>
    </w:p>
    <w:p w:rsidR="00000000" w:rsidDel="00000000" w:rsidP="00000000" w:rsidRDefault="00000000" w:rsidRPr="00000000" w14:paraId="000005B1">
      <w:pPr>
        <w:ind w:left="720" w:firstLine="0"/>
        <w:rPr/>
      </w:pPr>
      <w:r w:rsidDel="00000000" w:rsidR="00000000" w:rsidRPr="00000000">
        <w:rPr>
          <w:rtl w:val="0"/>
        </w:rPr>
      </w:r>
    </w:p>
    <w:p w:rsidR="00000000" w:rsidDel="00000000" w:rsidP="00000000" w:rsidRDefault="00000000" w:rsidRPr="00000000" w14:paraId="000005B2">
      <w:pPr>
        <w:ind w:left="720" w:firstLine="720"/>
        <w:rPr/>
      </w:pPr>
      <w:r w:rsidDel="00000000" w:rsidR="00000000" w:rsidRPr="00000000">
        <w:rPr>
          <w:rtl w:val="0"/>
        </w:rPr>
        <w:t xml:space="preserve">네트워크 연결</w:t>
      </w:r>
    </w:p>
    <w:p w:rsidR="00000000" w:rsidDel="00000000" w:rsidP="00000000" w:rsidRDefault="00000000" w:rsidRPr="00000000" w14:paraId="000005B3">
      <w:pPr>
        <w:ind w:left="720" w:firstLine="0"/>
        <w:rPr/>
      </w:pPr>
      <w:r w:rsidDel="00000000" w:rsidR="00000000" w:rsidRPr="00000000">
        <w:rPr>
          <w:rtl w:val="0"/>
        </w:rPr>
      </w:r>
    </w:p>
    <w:p w:rsidR="00000000" w:rsidDel="00000000" w:rsidP="00000000" w:rsidRDefault="00000000" w:rsidRPr="00000000" w14:paraId="000005B4">
      <w:pPr>
        <w:ind w:left="720" w:firstLine="0"/>
        <w:rPr/>
      </w:pPr>
      <w:r w:rsidDel="00000000" w:rsidR="00000000" w:rsidRPr="00000000">
        <w:rPr>
          <w:rtl w:val="0"/>
        </w:rPr>
        <w:t xml:space="preserve">Python에서 Affectiva로 감정 value를 전송해야 한다. 전송하는 주소는 127.0.0.1 이며, 포트번호는 9999 이다. 전송을 위해 client 소켓을 생성하고, connect 함수로 접속을 해주었다. 이후 변환된 text에서 키워드를 추출하고, 이 키워드를 label 화 하여 big 엔디안 형식으로 전송해 주었다. </w:t>
      </w:r>
    </w:p>
    <w:p w:rsidR="00000000" w:rsidDel="00000000" w:rsidP="00000000" w:rsidRDefault="00000000" w:rsidRPr="00000000" w14:paraId="000005B5">
      <w:pPr>
        <w:ind w:left="720" w:firstLine="0"/>
        <w:rPr>
          <w:color w:val="ff0000"/>
        </w:rPr>
      </w:pPr>
      <w:r w:rsidDel="00000000" w:rsidR="00000000" w:rsidRPr="00000000">
        <w:rPr>
          <w:rtl w:val="0"/>
        </w:rPr>
      </w:r>
    </w:p>
    <w:p w:rsidR="00000000" w:rsidDel="00000000" w:rsidP="00000000" w:rsidRDefault="00000000" w:rsidRPr="00000000" w14:paraId="000005B6">
      <w:pPr>
        <w:ind w:left="720" w:firstLine="720"/>
        <w:rPr>
          <w:color w:val="ff0000"/>
        </w:rPr>
      </w:pPr>
      <w:r w:rsidDel="00000000" w:rsidR="00000000" w:rsidRPr="00000000">
        <w:rPr>
          <w:rtl w:val="0"/>
        </w:rPr>
      </w:r>
    </w:p>
    <w:p w:rsidR="00000000" w:rsidDel="00000000" w:rsidP="00000000" w:rsidRDefault="00000000" w:rsidRPr="00000000" w14:paraId="000005B7">
      <w:pPr>
        <w:numPr>
          <w:ilvl w:val="0"/>
          <w:numId w:val="10"/>
        </w:numPr>
        <w:ind w:left="995" w:hanging="400"/>
        <w:rPr>
          <w:rFonts w:ascii="Malgun Gothic" w:cs="Malgun Gothic" w:eastAsia="Malgun Gothic" w:hAnsi="Malgun Gothic"/>
        </w:rPr>
      </w:pPr>
      <w:r w:rsidDel="00000000" w:rsidR="00000000" w:rsidRPr="00000000">
        <w:rPr>
          <w:rtl w:val="0"/>
        </w:rPr>
        <w:t xml:space="preserve">곽영혜: </w:t>
      </w:r>
      <w:r w:rsidDel="00000000" w:rsidR="00000000" w:rsidRPr="00000000">
        <w:rPr>
          <w:sz w:val="4"/>
          <w:szCs w:val="4"/>
          <w:rtl w:val="0"/>
        </w:rPr>
        <w:t xml:space="preserve"> </w:t>
      </w:r>
    </w:p>
    <w:p w:rsidR="00000000" w:rsidDel="00000000" w:rsidP="00000000" w:rsidRDefault="00000000" w:rsidRPr="00000000" w14:paraId="000005B8">
      <w:pPr>
        <w:ind w:left="995" w:firstLine="0"/>
        <w:rPr/>
      </w:pPr>
      <w:r w:rsidDel="00000000" w:rsidR="00000000" w:rsidRPr="00000000">
        <w:rPr>
          <w:rtl w:val="0"/>
        </w:rPr>
      </w:r>
    </w:p>
    <w:p w:rsidR="00000000" w:rsidDel="00000000" w:rsidP="00000000" w:rsidRDefault="00000000" w:rsidRPr="00000000" w14:paraId="000005B9">
      <w:pPr>
        <w:ind w:left="995" w:firstLine="0"/>
        <w:rPr/>
      </w:pPr>
      <w:r w:rsidDel="00000000" w:rsidR="00000000" w:rsidRPr="00000000">
        <w:rPr>
          <w:rtl w:val="0"/>
        </w:rPr>
        <w:t xml:space="preserve">(1) 영상 인식, 음성 인식, 하드웨어 구현, 네트워크 연결의 4가지 분야로 나눈 상태에서 영상인식과 네트워크 연결을 주로 담당하였으며 영상 인식은 사용자의 얼굴을 분석하여 감정 인식 결과값을 받아온다.</w:t>
      </w:r>
    </w:p>
    <w:p w:rsidR="00000000" w:rsidDel="00000000" w:rsidP="00000000" w:rsidRDefault="00000000" w:rsidRPr="00000000" w14:paraId="000005BA">
      <w:pPr>
        <w:jc w:val="center"/>
        <w:rPr/>
      </w:pPr>
      <w:r w:rsidDel="00000000" w:rsidR="00000000" w:rsidRPr="00000000">
        <w:rPr>
          <w:rtl w:val="0"/>
        </w:rPr>
      </w:r>
    </w:p>
    <w:p w:rsidR="00000000" w:rsidDel="00000000" w:rsidP="00000000" w:rsidRDefault="00000000" w:rsidRPr="00000000" w14:paraId="000005BB">
      <w:pPr>
        <w:ind w:left="995" w:firstLine="0"/>
        <w:rPr/>
      </w:pPr>
      <w:r w:rsidDel="00000000" w:rsidR="00000000" w:rsidRPr="00000000">
        <w:rPr>
          <w:rtl w:val="0"/>
        </w:rPr>
        <w:t xml:space="preserve">하드웨어 구현은 로봇이 사용자와의 대화상황에서 다양한 Backchanneling 표현을 수행하기 위해 구조으로 모터의 위치와 개수를 고려하여 관절이 다각도에서 구동범위가 많을 수 있도록 설계한다.</w:t>
      </w:r>
    </w:p>
    <w:p w:rsidR="00000000" w:rsidDel="00000000" w:rsidP="00000000" w:rsidRDefault="00000000" w:rsidRPr="00000000" w14:paraId="000005BC">
      <w:pPr>
        <w:ind w:left="995" w:firstLine="0"/>
        <w:rPr/>
      </w:pPr>
      <w:r w:rsidDel="00000000" w:rsidR="00000000" w:rsidRPr="00000000">
        <w:rPr>
          <w:rtl w:val="0"/>
        </w:rPr>
      </w:r>
    </w:p>
    <w:p w:rsidR="00000000" w:rsidDel="00000000" w:rsidP="00000000" w:rsidRDefault="00000000" w:rsidRPr="00000000" w14:paraId="000005BD">
      <w:pPr>
        <w:ind w:left="995" w:firstLine="0"/>
        <w:rPr/>
      </w:pPr>
      <w:r w:rsidDel="00000000" w:rsidR="00000000" w:rsidRPr="00000000">
        <w:rPr>
          <w:rtl w:val="0"/>
        </w:rPr>
        <w:t xml:space="preserve">네트워크 연결의 경우, 입력 모듈과 출력 모듈 그리고 로봇 사이의 통신을 담당하는 부분이며 음성 인식과 로봇 모터와 같은 다른 언어나 설정으로 구성되어있는 부분에서 데이터를 전송하고 받아오기 위해 필수적인 부분이다.</w:t>
      </w:r>
    </w:p>
    <w:p w:rsidR="00000000" w:rsidDel="00000000" w:rsidP="00000000" w:rsidRDefault="00000000" w:rsidRPr="00000000" w14:paraId="000005BE">
      <w:pPr>
        <w:ind w:left="995" w:firstLine="0"/>
        <w:rPr/>
      </w:pPr>
      <w:r w:rsidDel="00000000" w:rsidR="00000000" w:rsidRPr="00000000">
        <w:rPr>
          <w:rtl w:val="0"/>
        </w:rPr>
      </w:r>
    </w:p>
    <w:p w:rsidR="00000000" w:rsidDel="00000000" w:rsidP="00000000" w:rsidRDefault="00000000" w:rsidRPr="00000000" w14:paraId="000005BF">
      <w:pPr>
        <w:ind w:left="995" w:firstLine="0"/>
        <w:rPr/>
      </w:pPr>
      <w:r w:rsidDel="00000000" w:rsidR="00000000" w:rsidRPr="00000000">
        <w:rPr>
          <w:rtl w:val="0"/>
        </w:rPr>
        <w:t xml:space="preserve">(2) 담당</w:t>
      </w:r>
    </w:p>
    <w:p w:rsidR="00000000" w:rsidDel="00000000" w:rsidP="00000000" w:rsidRDefault="00000000" w:rsidRPr="00000000" w14:paraId="000005C0">
      <w:pPr>
        <w:ind w:left="995" w:firstLine="0"/>
        <w:rPr/>
      </w:pPr>
      <w:r w:rsidDel="00000000" w:rsidR="00000000" w:rsidRPr="00000000">
        <w:rPr>
          <w:rtl w:val="0"/>
        </w:rPr>
      </w:r>
    </w:p>
    <w:p w:rsidR="00000000" w:rsidDel="00000000" w:rsidP="00000000" w:rsidRDefault="00000000" w:rsidRPr="00000000" w14:paraId="000005C1">
      <w:pPr>
        <w:ind w:left="995" w:firstLine="0"/>
        <w:rPr/>
      </w:pPr>
      <w:r w:rsidDel="00000000" w:rsidR="00000000" w:rsidRPr="00000000">
        <w:rPr>
          <w:rtl w:val="0"/>
        </w:rPr>
        <w:t xml:space="preserve">먼저 전반적인 음성 인식과 영상 인식 및 출력부들의 연결은 다음과 같이 구성되어 있다.</w:t>
      </w:r>
    </w:p>
    <w:p w:rsidR="00000000" w:rsidDel="00000000" w:rsidP="00000000" w:rsidRDefault="00000000" w:rsidRPr="00000000" w14:paraId="000005C2">
      <w:pPr>
        <w:ind w:left="995" w:firstLine="0"/>
        <w:rPr/>
      </w:pPr>
      <w:r w:rsidDel="00000000" w:rsidR="00000000" w:rsidRPr="00000000">
        <w:rPr>
          <w:rtl w:val="0"/>
        </w:rPr>
      </w:r>
    </w:p>
    <w:p w:rsidR="00000000" w:rsidDel="00000000" w:rsidP="00000000" w:rsidRDefault="00000000" w:rsidRPr="00000000" w14:paraId="000005C3">
      <w:pPr>
        <w:ind w:firstLine="720"/>
        <w:jc w:val="center"/>
        <w:rPr/>
      </w:pPr>
      <w:r w:rsidDel="00000000" w:rsidR="00000000" w:rsidRPr="00000000">
        <w:rPr/>
        <w:drawing>
          <wp:inline distB="114300" distT="114300" distL="114300" distR="114300">
            <wp:extent cx="5595938" cy="3272043"/>
            <wp:effectExtent b="0" l="0" r="0" t="0"/>
            <wp:docPr id="76"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595938" cy="3272043"/>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ind w:left="995" w:firstLine="0"/>
        <w:rPr/>
      </w:pPr>
      <w:r w:rsidDel="00000000" w:rsidR="00000000" w:rsidRPr="00000000">
        <w:rPr>
          <w:rtl w:val="0"/>
        </w:rPr>
      </w:r>
    </w:p>
    <w:p w:rsidR="00000000" w:rsidDel="00000000" w:rsidP="00000000" w:rsidRDefault="00000000" w:rsidRPr="00000000" w14:paraId="000005C5">
      <w:pPr>
        <w:ind w:left="995" w:firstLine="0"/>
        <w:rPr/>
      </w:pPr>
      <w:r w:rsidDel="00000000" w:rsidR="00000000" w:rsidRPr="00000000">
        <w:rPr>
          <w:rtl w:val="0"/>
        </w:rPr>
      </w:r>
    </w:p>
    <w:p w:rsidR="00000000" w:rsidDel="00000000" w:rsidP="00000000" w:rsidRDefault="00000000" w:rsidRPr="00000000" w14:paraId="000005C6">
      <w:pPr>
        <w:ind w:left="995" w:firstLine="0"/>
        <w:rPr/>
      </w:pPr>
      <w:r w:rsidDel="00000000" w:rsidR="00000000" w:rsidRPr="00000000">
        <w:rPr>
          <w:rtl w:val="0"/>
        </w:rPr>
        <w:t xml:space="preserve">얼굴 인식 및 분석 구현</w:t>
      </w:r>
    </w:p>
    <w:p w:rsidR="00000000" w:rsidDel="00000000" w:rsidP="00000000" w:rsidRDefault="00000000" w:rsidRPr="00000000" w14:paraId="000005C7">
      <w:pPr>
        <w:ind w:left="995" w:firstLine="0"/>
        <w:rPr/>
      </w:pPr>
      <w:r w:rsidDel="00000000" w:rsidR="00000000" w:rsidRPr="00000000">
        <w:rPr>
          <w:rtl w:val="0"/>
        </w:rPr>
        <w:t xml:space="preserve">: Affectiva API를 통해 구현한 부분이다. 카메라를 통해 들어오는 사용자의 얼굴을 인식하고 특정 요소들의 좌표를 잡아 위치의 변화를 계산하고 이를 통해 산출된 결과들(얼굴 좌표들, 얼굴 요소들 증감도, 사용자의 감정)을 음성인식 결과값들과 함께 Socket 통신을 통해 최종 결정부로 전송한다.</w:t>
      </w:r>
    </w:p>
    <w:p w:rsidR="00000000" w:rsidDel="00000000" w:rsidP="00000000" w:rsidRDefault="00000000" w:rsidRPr="00000000" w14:paraId="000005C8">
      <w:pPr>
        <w:ind w:left="995" w:firstLine="0"/>
        <w:rPr/>
      </w:pPr>
      <w:r w:rsidDel="00000000" w:rsidR="00000000" w:rsidRPr="00000000">
        <w:rPr>
          <w:rtl w:val="0"/>
        </w:rPr>
      </w:r>
    </w:p>
    <w:p w:rsidR="00000000" w:rsidDel="00000000" w:rsidP="00000000" w:rsidRDefault="00000000" w:rsidRPr="00000000" w14:paraId="000005C9">
      <w:pPr>
        <w:ind w:left="995" w:firstLine="0"/>
        <w:rPr/>
      </w:pPr>
      <w:r w:rsidDel="00000000" w:rsidR="00000000" w:rsidRPr="00000000">
        <w:rPr>
          <w:rtl w:val="0"/>
        </w:rPr>
        <w:t xml:space="preserve">최종 결정부에서는 음성과 영상 분석을 통한 사용자의 감정 결과값들을 여러가지 경우의 수로 조합하여 각 상황에 적절한 아바타 출력과 로봇의 모션값을 수행할 수 있도록 설정한다.</w:t>
      </w:r>
    </w:p>
    <w:p w:rsidR="00000000" w:rsidDel="00000000" w:rsidP="00000000" w:rsidRDefault="00000000" w:rsidRPr="00000000" w14:paraId="000005CA">
      <w:pPr>
        <w:ind w:left="995" w:firstLine="0"/>
        <w:rPr/>
      </w:pPr>
      <w:r w:rsidDel="00000000" w:rsidR="00000000" w:rsidRPr="00000000">
        <w:rPr>
          <w:rtl w:val="0"/>
        </w:rPr>
        <w:t xml:space="preserve">특히, 로봇의 보드로 모션값을 전송할 때는 Zigbee 통신을 사용하였다.</w:t>
      </w:r>
    </w:p>
    <w:p w:rsidR="00000000" w:rsidDel="00000000" w:rsidP="00000000" w:rsidRDefault="00000000" w:rsidRPr="00000000" w14:paraId="000005CB">
      <w:pPr>
        <w:ind w:left="995" w:firstLine="0"/>
        <w:rPr/>
      </w:pPr>
      <w:r w:rsidDel="00000000" w:rsidR="00000000" w:rsidRPr="00000000">
        <w:rPr>
          <w:rtl w:val="0"/>
        </w:rPr>
      </w:r>
    </w:p>
    <w:p w:rsidR="00000000" w:rsidDel="00000000" w:rsidP="00000000" w:rsidRDefault="00000000" w:rsidRPr="00000000" w14:paraId="000005CC">
      <w:pPr>
        <w:ind w:left="995" w:firstLine="0"/>
        <w:rPr/>
      </w:pPr>
      <w:r w:rsidDel="00000000" w:rsidR="00000000" w:rsidRPr="00000000">
        <w:rPr>
          <w:rtl w:val="0"/>
        </w:rPr>
        <w:t xml:space="preserve">Socket 통신 구현</w:t>
      </w:r>
    </w:p>
    <w:p w:rsidR="00000000" w:rsidDel="00000000" w:rsidP="00000000" w:rsidRDefault="00000000" w:rsidRPr="00000000" w14:paraId="000005CD">
      <w:pPr>
        <w:ind w:left="995" w:firstLine="0"/>
        <w:rPr/>
      </w:pPr>
      <w:r w:rsidDel="00000000" w:rsidR="00000000" w:rsidRPr="00000000">
        <w:rPr>
          <w:rtl w:val="0"/>
        </w:rPr>
        <w:t xml:space="preserve">: Affectiva와 최종 결정부, Unity의 아바타들간의 정보 전달을 위해 Socket 통신을 사용하였다.</w:t>
      </w:r>
    </w:p>
    <w:p w:rsidR="00000000" w:rsidDel="00000000" w:rsidP="00000000" w:rsidRDefault="00000000" w:rsidRPr="00000000" w14:paraId="000005CE">
      <w:pPr>
        <w:ind w:left="995" w:firstLine="0"/>
        <w:rPr/>
      </w:pPr>
      <w:r w:rsidDel="00000000" w:rsidR="00000000" w:rsidRPr="00000000">
        <w:rPr>
          <w:rtl w:val="0"/>
        </w:rPr>
        <w:t xml:space="preserve">Affectiva측에서 전송되는 데이터의 형태가 구조체들이기 때문에 전송하고 수신하는 데이터들의 Serialize화, Desirialize화 과정을 진행하여 byte array로 전환하여 전송하고 수신받아 다시 구조체로 변환할 수 있게 하였다.</w:t>
      </w:r>
    </w:p>
    <w:p w:rsidR="00000000" w:rsidDel="00000000" w:rsidP="00000000" w:rsidRDefault="00000000" w:rsidRPr="00000000" w14:paraId="000005CF">
      <w:pPr>
        <w:ind w:left="995" w:firstLine="0"/>
        <w:rPr/>
      </w:pPr>
      <w:r w:rsidDel="00000000" w:rsidR="00000000" w:rsidRPr="00000000">
        <w:rPr>
          <w:rtl w:val="0"/>
        </w:rPr>
      </w:r>
    </w:p>
    <w:p w:rsidR="00000000" w:rsidDel="00000000" w:rsidP="00000000" w:rsidRDefault="00000000" w:rsidRPr="00000000" w14:paraId="000005D0">
      <w:pPr>
        <w:ind w:left="995" w:firstLine="0"/>
        <w:rPr/>
      </w:pPr>
      <w:r w:rsidDel="00000000" w:rsidR="00000000" w:rsidRPr="00000000">
        <w:rPr>
          <w:rtl w:val="0"/>
        </w:rPr>
        <w:t xml:space="preserve">Hardware 설계</w:t>
      </w:r>
    </w:p>
    <w:p w:rsidR="00000000" w:rsidDel="00000000" w:rsidP="00000000" w:rsidRDefault="00000000" w:rsidRPr="00000000" w14:paraId="000005D1">
      <w:pPr>
        <w:ind w:left="995" w:firstLine="0"/>
        <w:rPr>
          <w:rFonts w:ascii="Arial" w:cs="Arial" w:eastAsia="Arial" w:hAnsi="Arial"/>
          <w:sz w:val="22"/>
          <w:szCs w:val="22"/>
        </w:rPr>
      </w:pPr>
      <w:r w:rsidDel="00000000" w:rsidR="00000000" w:rsidRPr="00000000">
        <w:rPr>
          <w:rtl w:val="0"/>
        </w:rPr>
        <w:t xml:space="preserve">: 다른 팀원들이 설계한 휴머노이드형 로봇의 HW적 조립을 담당하였다.</w:t>
      </w:r>
      <w:r w:rsidDel="00000000" w:rsidR="00000000" w:rsidRPr="00000000">
        <w:rPr>
          <w:color w:val="ff0000"/>
          <w:rtl w:val="0"/>
        </w:rPr>
        <w:tab/>
      </w:r>
      <w:r w:rsidDel="00000000" w:rsidR="00000000" w:rsidRPr="00000000">
        <w:rPr>
          <w:rtl w:val="0"/>
        </w:rPr>
      </w:r>
    </w:p>
    <w:p w:rsidR="00000000" w:rsidDel="00000000" w:rsidP="00000000" w:rsidRDefault="00000000" w:rsidRPr="00000000" w14:paraId="000005D2">
      <w:pPr>
        <w:ind w:left="995" w:firstLine="0"/>
        <w:rPr/>
      </w:pPr>
      <w:r w:rsidDel="00000000" w:rsidR="00000000" w:rsidRPr="00000000">
        <w:rPr>
          <w:color w:val="ff0000"/>
          <w:rtl w:val="0"/>
        </w:rPr>
        <w:tab/>
      </w:r>
      <w:r w:rsidDel="00000000" w:rsidR="00000000" w:rsidRPr="00000000">
        <w:rPr>
          <w:rtl w:val="0"/>
        </w:rPr>
      </w:r>
    </w:p>
    <w:p w:rsidR="00000000" w:rsidDel="00000000" w:rsidP="00000000" w:rsidRDefault="00000000" w:rsidRPr="00000000" w14:paraId="000005D3">
      <w:pPr>
        <w:numPr>
          <w:ilvl w:val="0"/>
          <w:numId w:val="5"/>
        </w:numPr>
        <w:ind w:left="995" w:hanging="400"/>
        <w:rPr>
          <w:rFonts w:ascii="Malgun Gothic" w:cs="Malgun Gothic" w:eastAsia="Malgun Gothic" w:hAnsi="Malgun Gothic"/>
        </w:rPr>
      </w:pPr>
      <w:r w:rsidDel="00000000" w:rsidR="00000000" w:rsidRPr="00000000">
        <w:rPr>
          <w:rtl w:val="0"/>
        </w:rPr>
        <w:t xml:space="preserve">이체은: </w:t>
      </w:r>
      <w:r w:rsidDel="00000000" w:rsidR="00000000" w:rsidRPr="00000000">
        <w:rPr>
          <w:sz w:val="4"/>
          <w:szCs w:val="4"/>
          <w:rtl w:val="0"/>
        </w:rPr>
        <w:t xml:space="preserve"> </w:t>
      </w:r>
    </w:p>
    <w:p w:rsidR="00000000" w:rsidDel="00000000" w:rsidP="00000000" w:rsidRDefault="00000000" w:rsidRPr="00000000" w14:paraId="000005D4">
      <w:pPr>
        <w:ind w:left="995" w:firstLine="0"/>
        <w:rPr/>
      </w:pPr>
      <w:r w:rsidDel="00000000" w:rsidR="00000000" w:rsidRPr="00000000">
        <w:rPr>
          <w:rtl w:val="0"/>
        </w:rPr>
      </w:r>
    </w:p>
    <w:p w:rsidR="00000000" w:rsidDel="00000000" w:rsidP="00000000" w:rsidRDefault="00000000" w:rsidRPr="00000000" w14:paraId="000005D5">
      <w:pPr>
        <w:ind w:left="995" w:firstLine="0"/>
        <w:rPr/>
      </w:pPr>
      <w:r w:rsidDel="00000000" w:rsidR="00000000" w:rsidRPr="00000000">
        <w:rPr>
          <w:rtl w:val="0"/>
        </w:rPr>
        <w:t xml:space="preserve">(1)  면접 보조 로봇 개발을 위해 크게 영상 인식, 음성 인식, 하드웨어 설계 및 구현, 네트워크 통신의 4가지 분야로 나누었다. 영상인식과 음성인식은 사용자로부터 입력을 받는다. 영상은 어펙티바로, 음성은 머신러닝포키즈를 통하여 분석을 진행하고 분석 결과를 토대로 로봇이 수행하게 될 모션과 질문 및 반응을  호출한다. </w:t>
      </w:r>
    </w:p>
    <w:p w:rsidR="00000000" w:rsidDel="00000000" w:rsidP="00000000" w:rsidRDefault="00000000" w:rsidRPr="00000000" w14:paraId="000005D6">
      <w:pPr>
        <w:ind w:left="995" w:firstLine="0"/>
        <w:rPr/>
      </w:pPr>
      <w:r w:rsidDel="00000000" w:rsidR="00000000" w:rsidRPr="00000000">
        <w:rPr>
          <w:rtl w:val="0"/>
        </w:rPr>
      </w:r>
    </w:p>
    <w:p w:rsidR="00000000" w:rsidDel="00000000" w:rsidP="00000000" w:rsidRDefault="00000000" w:rsidRPr="00000000" w14:paraId="000005D7">
      <w:pPr>
        <w:ind w:left="995" w:firstLine="0"/>
        <w:rPr/>
      </w:pPr>
      <w:r w:rsidDel="00000000" w:rsidR="00000000" w:rsidRPr="00000000">
        <w:rPr>
          <w:rtl w:val="0"/>
        </w:rPr>
        <w:t xml:space="preserve">하드웨어 설계 및 구현은 전반적인 로봇의 뼈대를 디자인하고, 로봇이 자연스러운 backchanneling 표현을 수행할 수 있도록 하는 역할을 해야 하기 때문에 실제 사람의 모션과 비슷하게 동작할 수 있도록 구조를 디자인했고 모션을 제작했다.</w:t>
      </w:r>
    </w:p>
    <w:p w:rsidR="00000000" w:rsidDel="00000000" w:rsidP="00000000" w:rsidRDefault="00000000" w:rsidRPr="00000000" w14:paraId="000005D8">
      <w:pPr>
        <w:ind w:left="995" w:firstLine="0"/>
        <w:rPr/>
      </w:pPr>
      <w:r w:rsidDel="00000000" w:rsidR="00000000" w:rsidRPr="00000000">
        <w:rPr>
          <w:rtl w:val="0"/>
        </w:rPr>
      </w:r>
    </w:p>
    <w:p w:rsidR="00000000" w:rsidDel="00000000" w:rsidP="00000000" w:rsidRDefault="00000000" w:rsidRPr="00000000" w14:paraId="000005D9">
      <w:pPr>
        <w:ind w:left="995" w:firstLine="0"/>
        <w:rPr/>
      </w:pPr>
      <w:r w:rsidDel="00000000" w:rsidR="00000000" w:rsidRPr="00000000">
        <w:rPr>
          <w:rtl w:val="0"/>
        </w:rPr>
        <w:t xml:space="preserve">네트워크 통신은 입출력 모듈과 로봇 사이의 통신을 담당하는 부분이다. 마이크와 카메라를 통해 들어온 입력값들이 분석단으로 넘어가서 출력단으로 실시간으로 전송되는 것이 필요하다. </w:t>
      </w:r>
    </w:p>
    <w:p w:rsidR="00000000" w:rsidDel="00000000" w:rsidP="00000000" w:rsidRDefault="00000000" w:rsidRPr="00000000" w14:paraId="000005DA">
      <w:pPr>
        <w:ind w:left="995" w:firstLine="0"/>
        <w:rPr/>
      </w:pPr>
      <w:r w:rsidDel="00000000" w:rsidR="00000000" w:rsidRPr="00000000">
        <w:rPr>
          <w:rtl w:val="0"/>
        </w:rPr>
      </w:r>
    </w:p>
    <w:p w:rsidR="00000000" w:rsidDel="00000000" w:rsidP="00000000" w:rsidRDefault="00000000" w:rsidRPr="00000000" w14:paraId="000005DB">
      <w:pPr>
        <w:ind w:left="0" w:firstLine="0"/>
        <w:jc w:val="center"/>
        <w:rPr/>
      </w:pPr>
      <w:r w:rsidDel="00000000" w:rsidR="00000000" w:rsidRPr="00000000">
        <w:rPr/>
        <w:drawing>
          <wp:inline distB="114300" distT="114300" distL="114300" distR="114300">
            <wp:extent cx="5700390" cy="2534602"/>
            <wp:effectExtent b="0" l="0" r="0" t="0"/>
            <wp:docPr id="19"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700390" cy="2534602"/>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0" w:firstLine="0"/>
        <w:rPr/>
      </w:pPr>
      <w:r w:rsidDel="00000000" w:rsidR="00000000" w:rsidRPr="00000000">
        <w:rPr>
          <w:rtl w:val="0"/>
        </w:rPr>
      </w:r>
    </w:p>
    <w:p w:rsidR="00000000" w:rsidDel="00000000" w:rsidP="00000000" w:rsidRDefault="00000000" w:rsidRPr="00000000" w14:paraId="000005DD">
      <w:pPr>
        <w:ind w:left="720" w:firstLine="0"/>
        <w:rPr/>
      </w:pPr>
      <w:r w:rsidDel="00000000" w:rsidR="00000000" w:rsidRPr="00000000">
        <w:rPr>
          <w:rtl w:val="0"/>
        </w:rPr>
        <w:t xml:space="preserve">(2)  담당: 크게 4가지 부분을 담당하였는데, Hardware 설계, 로봇 모션 제어, 음성 신호 분석 구현, 네트워크 연결이다. 하드웨어 설계 파트에서는 로봇과 사람의 상호작용에 있어서 자연스러운 백채널링 모션을 출력하도록 사람과 유사하게 움직일 수 있는 휴머노이드 형태의 구조로 디자인했고 모션을 제작했다. 로봇의 목 움직임에 초점을 맞추어 끄덕임과 갸우뚱거리는 등의 모션을 자연스럽게 표현하기 위해 2개의 모터를 직렬로 연결하여 조립하였다. 로봇의 양팔에는 사람의 팔과 비슷하게 움직일 수 있도록 한 팔에 3개의 모터를 연결하여 다양한 제스처를 할 수 있도록 주었다. </w:t>
      </w:r>
    </w:p>
    <w:p w:rsidR="00000000" w:rsidDel="00000000" w:rsidP="00000000" w:rsidRDefault="00000000" w:rsidRPr="00000000" w14:paraId="000005DE">
      <w:pPr>
        <w:ind w:left="720" w:firstLine="720"/>
        <w:rPr/>
      </w:pPr>
      <w:r w:rsidDel="00000000" w:rsidR="00000000" w:rsidRPr="00000000">
        <w:rPr>
          <w:rtl w:val="0"/>
        </w:rPr>
      </w:r>
    </w:p>
    <w:p w:rsidR="00000000" w:rsidDel="00000000" w:rsidP="00000000" w:rsidRDefault="00000000" w:rsidRPr="00000000" w14:paraId="000005DF">
      <w:pPr>
        <w:ind w:left="720" w:firstLine="720"/>
        <w:rPr/>
      </w:pPr>
      <w:r w:rsidDel="00000000" w:rsidR="00000000" w:rsidRPr="00000000">
        <w:rPr>
          <w:rtl w:val="0"/>
        </w:rPr>
        <w:t xml:space="preserve">로봇 모션 제어에서는 로봇이 사람과 유사한 모션을 취할 수 있도록 여러 면접 상황 모습들을 고려하여 로봇이 최대한 비슷하게 움직이도록 모터 각도들을 조절하였다. 제작한 모션들을 로봇의 메인 보드에 다운로드하여 모션 번호가 보드에 전송이 되면 해당하는 모션들을 출력하도록 설계하였다. 안전한 모션출력을 위해 유선 연결을 사용하였다.</w:t>
      </w:r>
    </w:p>
    <w:p w:rsidR="00000000" w:rsidDel="00000000" w:rsidP="00000000" w:rsidRDefault="00000000" w:rsidRPr="00000000" w14:paraId="000005E0">
      <w:pPr>
        <w:ind w:left="720" w:firstLine="720"/>
        <w:rPr/>
      </w:pPr>
      <w:r w:rsidDel="00000000" w:rsidR="00000000" w:rsidRPr="00000000">
        <w:rPr>
          <w:rtl w:val="0"/>
        </w:rPr>
      </w:r>
    </w:p>
    <w:p w:rsidR="00000000" w:rsidDel="00000000" w:rsidP="00000000" w:rsidRDefault="00000000" w:rsidRPr="00000000" w14:paraId="000005E1">
      <w:pPr>
        <w:ind w:left="720" w:firstLine="0"/>
        <w:rPr/>
      </w:pPr>
      <w:r w:rsidDel="00000000" w:rsidR="00000000" w:rsidRPr="00000000">
        <w:rPr>
          <w:rtl w:val="0"/>
        </w:rPr>
        <w:tab/>
        <w:t xml:space="preserve">음성 신호 분석 구현에서는 입력된 음성 신호의 주파수, 크기, 속도를 분석한다. 자세한 과정은 먼저, 사용자의 발화 내용을 마이크를 통해서 받아들여 google speech recognition을 통해 text로 변환하고 머신러닝을 이용하여 추출한 키워드를 Affectiva 분석단으로 전송한다. 사용자마다의 맞춤 서비스를 제공하기 위해 면접 과정 초반에 사용자의 음성 분석을 진행한다. 음성의 평균적인 높낮이, 크기, 속도를 저장해놓고 해당 범위를 벗어나면 피드백 메시지를 음성과 텍스트로 출력한다. 높낮이 같은 경우는 FFT를 이용하여 사용자 음성의 주파수를 분석하고, 크기는 python numpy library를 이용하여 분석한다. 속도는 음성 인식 시간 안에 들어오는 글자 수를 체크하여 속도를 분석해준다.</w:t>
      </w:r>
    </w:p>
    <w:p w:rsidR="00000000" w:rsidDel="00000000" w:rsidP="00000000" w:rsidRDefault="00000000" w:rsidRPr="00000000" w14:paraId="000005E2">
      <w:pPr>
        <w:ind w:left="720" w:firstLine="0"/>
        <w:rPr/>
      </w:pPr>
      <w:r w:rsidDel="00000000" w:rsidR="00000000" w:rsidRPr="00000000">
        <w:rPr>
          <w:rtl w:val="0"/>
        </w:rPr>
      </w:r>
    </w:p>
    <w:p w:rsidR="00000000" w:rsidDel="00000000" w:rsidP="00000000" w:rsidRDefault="00000000" w:rsidRPr="00000000" w14:paraId="000005E3">
      <w:pPr>
        <w:ind w:left="720" w:firstLine="720"/>
        <w:rPr/>
      </w:pPr>
      <w:r w:rsidDel="00000000" w:rsidR="00000000" w:rsidRPr="00000000">
        <w:rPr>
          <w:rtl w:val="0"/>
        </w:rPr>
        <w:t xml:space="preserve">발화 내용 분석의 경우에는 사전에 머신러닝 프로그램을 통해 학습된 사용자 발언 키워드 별 매칭 감정을 통해 사용자의 발언 내용에 대한 점수를 매기고 해당 반응과 질문을 출력할 수 있다. 추가적으로 랜덤함수를 사용하여 매번 동일한 질문 내용과 순서가 아니라 랜덤적으로 출력하여 사용자가 랜덤적인 상황에도 적응할 수 있도록 한다.</w:t>
      </w:r>
    </w:p>
    <w:p w:rsidR="00000000" w:rsidDel="00000000" w:rsidP="00000000" w:rsidRDefault="00000000" w:rsidRPr="00000000" w14:paraId="000005E4">
      <w:pPr>
        <w:ind w:left="720" w:firstLine="0"/>
        <w:rPr/>
      </w:pPr>
      <w:r w:rsidDel="00000000" w:rsidR="00000000" w:rsidRPr="00000000">
        <w:rPr>
          <w:rtl w:val="0"/>
        </w:rPr>
      </w:r>
    </w:p>
    <w:p w:rsidR="00000000" w:rsidDel="00000000" w:rsidP="00000000" w:rsidRDefault="00000000" w:rsidRPr="00000000" w14:paraId="000005E5">
      <w:pPr>
        <w:ind w:left="720" w:firstLine="720"/>
        <w:rPr/>
      </w:pPr>
      <w:r w:rsidDel="00000000" w:rsidR="00000000" w:rsidRPr="00000000">
        <w:rPr>
          <w:rtl w:val="0"/>
        </w:rPr>
        <w:t xml:space="preserve">모션 출력을 위한 네트워크 통신에서 안정적인 연결을 위해 유선 연결인 zigbee 통신 선택하였다. 면접을 위한 초기 설정에서 프로그램을 시작하면 zigbee 통신 모듈이 시작되고, 음성 인식 모듈인 python 쪽에서 음성 인식 라벨 값들이 들어와서 실시간으로 zigbee 통신 모듈로 전송이 된다. 그럼 그 라벨값에 맞는 모션 번호를 로봇의 메인 보드로 전송하여 로봇이 모션을 취할 수 있도록 설계하였다. </w:t>
      </w:r>
    </w:p>
    <w:p w:rsidR="00000000" w:rsidDel="00000000" w:rsidP="00000000" w:rsidRDefault="00000000" w:rsidRPr="00000000" w14:paraId="000005E6">
      <w:pPr>
        <w:ind w:left="720" w:firstLine="720"/>
        <w:rPr/>
      </w:pPr>
      <w:r w:rsidDel="00000000" w:rsidR="00000000" w:rsidRPr="00000000">
        <w:rPr>
          <w:rtl w:val="0"/>
        </w:rPr>
      </w:r>
    </w:p>
    <w:p w:rsidR="00000000" w:rsidDel="00000000" w:rsidP="00000000" w:rsidRDefault="00000000" w:rsidRPr="00000000" w14:paraId="000005E7">
      <w:pPr>
        <w:ind w:left="0" w:firstLine="0"/>
        <w:rPr>
          <w:color w:val="ff0000"/>
        </w:rPr>
      </w:pPr>
      <w:r w:rsidDel="00000000" w:rsidR="00000000" w:rsidRPr="00000000">
        <w:rPr>
          <w:color w:val="ff0000"/>
          <w:rtl w:val="0"/>
        </w:rPr>
        <w:tab/>
      </w:r>
    </w:p>
    <w:tbl>
      <w:tblPr>
        <w:tblStyle w:val="Table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이름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분야</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수행 내용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이혁인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음성 인식, 모션 생성, 네트워크</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Hardware 설계</w:t>
            </w:r>
          </w:p>
          <w:p w:rsidR="00000000" w:rsidDel="00000000" w:rsidP="00000000" w:rsidRDefault="00000000" w:rsidRPr="00000000" w14:paraId="000005EE">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로봇 모션 생성</w:t>
            </w:r>
          </w:p>
          <w:p w:rsidR="00000000" w:rsidDel="00000000" w:rsidP="00000000" w:rsidRDefault="00000000" w:rsidRPr="00000000" w14:paraId="000005EF">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음성 인식 구현</w:t>
            </w:r>
          </w:p>
          <w:p w:rsidR="00000000" w:rsidDel="00000000" w:rsidP="00000000" w:rsidRDefault="00000000" w:rsidRPr="00000000" w14:paraId="000005F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네트워크 연결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이체은</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음성 분석, 모션 제어, 네트워크</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Hardware 설계</w:t>
            </w:r>
          </w:p>
          <w:p w:rsidR="00000000" w:rsidDel="00000000" w:rsidP="00000000" w:rsidRDefault="00000000" w:rsidRPr="00000000" w14:paraId="000005F4">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로봇 모션 제어</w:t>
            </w:r>
          </w:p>
          <w:p w:rsidR="00000000" w:rsidDel="00000000" w:rsidP="00000000" w:rsidRDefault="00000000" w:rsidRPr="00000000" w14:paraId="000005F5">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음성 분석 구현</w:t>
            </w:r>
          </w:p>
          <w:p w:rsidR="00000000" w:rsidDel="00000000" w:rsidP="00000000" w:rsidRDefault="00000000" w:rsidRPr="00000000" w14:paraId="000005F6">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네트워크 연결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곽영혜</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얼굴 인식, 얼굴 분석, 네트워크</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Hardware 설계</w:t>
            </w:r>
          </w:p>
          <w:p w:rsidR="00000000" w:rsidDel="00000000" w:rsidP="00000000" w:rsidRDefault="00000000" w:rsidRPr="00000000" w14:paraId="000005FA">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소켓 통신 구현</w:t>
            </w:r>
          </w:p>
          <w:p w:rsidR="00000000" w:rsidDel="00000000" w:rsidP="00000000" w:rsidRDefault="00000000" w:rsidRPr="00000000" w14:paraId="000005F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얼굴 인식 </w:t>
            </w:r>
          </w:p>
          <w:p w:rsidR="00000000" w:rsidDel="00000000" w:rsidP="00000000" w:rsidRDefault="00000000" w:rsidRPr="00000000" w14:paraId="000005FC">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얼굴 분석</w:t>
            </w:r>
          </w:p>
        </w:tc>
      </w:tr>
    </w:tbl>
    <w:p w:rsidR="00000000" w:rsidDel="00000000" w:rsidP="00000000" w:rsidRDefault="00000000" w:rsidRPr="00000000" w14:paraId="000005FD">
      <w:pPr>
        <w:ind w:left="0" w:firstLine="0"/>
        <w:rPr>
          <w:color w:val="ff0000"/>
        </w:rPr>
      </w:pPr>
      <w:r w:rsidDel="00000000" w:rsidR="00000000" w:rsidRPr="00000000">
        <w:rPr>
          <w:rtl w:val="0"/>
        </w:rPr>
      </w:r>
    </w:p>
    <w:p w:rsidR="00000000" w:rsidDel="00000000" w:rsidP="00000000" w:rsidRDefault="00000000" w:rsidRPr="00000000" w14:paraId="000005FE">
      <w:pPr>
        <w:rPr>
          <w:color w:val="4f81bd"/>
        </w:rPr>
      </w:pPr>
      <w:r w:rsidDel="00000000" w:rsidR="00000000" w:rsidRPr="00000000">
        <w:rPr>
          <w:rtl w:val="0"/>
        </w:rPr>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0"/>
        <w:jc w:val="both"/>
        <w:rPr>
          <w:i w:val="1"/>
          <w:color w:val="ff0000"/>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B.2 Economical, Industrial and Social Effects: </w:t>
      </w:r>
      <w:r w:rsidDel="00000000" w:rsidR="00000000" w:rsidRPr="00000000">
        <w:rPr>
          <w:rFonts w:ascii="나눔고딕" w:cs="나눔고딕" w:eastAsia="나눔고딕" w:hAnsi="나눔고딕"/>
          <w:b w:val="1"/>
          <w:i w:val="1"/>
          <w:smallCaps w:val="0"/>
          <w:strike w:val="0"/>
          <w:color w:val="000000"/>
          <w:sz w:val="20"/>
          <w:szCs w:val="20"/>
          <w:u w:val="none"/>
          <w:shd w:fill="auto" w:val="clear"/>
          <w:vertAlign w:val="baseline"/>
          <w:rtl w:val="0"/>
        </w:rPr>
        <w:t xml:space="preserve">본 설계와 관련된 환경적, 사회적, 경제적, 문화적, 세계적 영향력을 이해하고 분석(개인별로 작성)</w:t>
      </w:r>
      <w:r w:rsidDel="00000000" w:rsidR="00000000" w:rsidRPr="00000000">
        <w:rPr>
          <w:rFonts w:ascii="나눔고딕" w:cs="나눔고딕" w:eastAsia="나눔고딕" w:hAnsi="나눔고딕"/>
          <w:b w:val="1"/>
          <w:i w:val="1"/>
          <w:smallCaps w:val="0"/>
          <w:strike w:val="0"/>
          <w:color w:val="0070c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0" w:right="0" w:firstLine="0"/>
        <w:jc w:val="both"/>
        <w:rPr>
          <w:i w:val="1"/>
          <w:color w:val="ff0000"/>
        </w:rPr>
      </w:pPr>
      <w:r w:rsidDel="00000000" w:rsidR="00000000" w:rsidRPr="00000000">
        <w:rPr>
          <w:rtl w:val="0"/>
        </w:rPr>
      </w:r>
    </w:p>
    <w:p w:rsidR="00000000" w:rsidDel="00000000" w:rsidP="00000000" w:rsidRDefault="00000000" w:rsidRPr="00000000" w14:paraId="0000060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995" w:right="0" w:hanging="400"/>
        <w:jc w:val="both"/>
        <w:rPr>
          <w:rFonts w:ascii="Malgun Gothic" w:cs="Malgun Gothic" w:eastAsia="Malgun Gothic" w:hAnsi="Malgun Gothic"/>
          <w:b w:val="0"/>
          <w:i w:val="0"/>
          <w:smallCaps w:val="0"/>
          <w:strike w:val="0"/>
          <w:sz w:val="20"/>
          <w:szCs w:val="20"/>
          <w:shd w:fill="auto" w:val="clear"/>
          <w:vertAlign w:val="baseline"/>
        </w:rPr>
      </w:pPr>
      <w:r w:rsidDel="00000000" w:rsidR="00000000" w:rsidRPr="00000000">
        <w:rPr>
          <w:b w:val="1"/>
          <w:rtl w:val="0"/>
        </w:rPr>
        <w:t xml:space="preserve">이혁인 학부생</w:t>
      </w:r>
      <w:r w:rsidDel="00000000" w:rsidR="00000000" w:rsidRPr="00000000">
        <w:rPr>
          <w:rFonts w:ascii="Malgun Gothic" w:cs="Malgun Gothic" w:eastAsia="Malgun Gothic" w:hAnsi="Malgun Gothic"/>
          <w:b w:val="0"/>
          <w:i w:val="0"/>
          <w:smallCaps w:val="0"/>
          <w:strike w:val="0"/>
          <w:sz w:val="20"/>
          <w:szCs w:val="20"/>
          <w:u w:val="none"/>
          <w:shd w:fill="auto" w:val="clear"/>
          <w:vertAlign w:val="baseline"/>
          <w:rtl w:val="0"/>
        </w:rPr>
        <w:t xml:space="preserve">: (1 페이지 )</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 xml:space="preserve">우리의 캡스톤 프로젝트의 주제는 바로 면접로봇이다. </w:t>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 xml:space="preserve">채용 시장에서 면접의 비중이 중요 평가 대상으로 자리잡고 있는 시대적 상황을 배경으로 주제를 선정하게 되었다. 때문에 우리의 주 고객은 면접을 앞둔 취업 준비생들이 될 가능성이 높다. 때문에 경제적으로 독립을 앞둔 시기인 만큼 우리가 제공하는 서비스의 과도한 가격 책정은 큰 부담으로 작용할 것이다. 따라서 비록 로봇이라는 특수성 아래 원가 비용이 적은 금액은 아니지만, 사용자가 부담없이 사용할 수 있도록 합리적인 가격의 정책을 제공 할 수 있어야 한다.</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또한, 사용자의 얼굴과 음성 데이터를 입력받는 모듈에서 개인정보 관련 문제가 발생할 수 있다. 카메라를 통해 사용자의 얼굴 표정을 인식하는데, 이러한 부분에서 초상권 문제가 발생하지 않도록 보안 체계가 구성되어야 한다. 또한 사용자의 목소리 역시 개인정보 중 하나이므로, 면접을 진행하는 동안 사용자로 부터 입력된 모든 음성 높낮이, 빠르기, 키워드, 얼굴 표정 등에 대한 정보들은 프로그램이 종료됨과 즉시 동시에 폐기되어야 함이 바람직하다. 또한, 사용자에게 이러한 개인적인 정보들을 사용하게 됨을 미리 공지로 알려 동의를 구해야 한다. </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우리 프로젝트의 주제인 면접과 관련된, 산업계에서 현재 널리 알려진 면접 보조 서비스는 비상에듀에서 제공하는 AI 면접 대시 서비스 윈 시대로와 스웨덴 Tengai 면접 로봇등이 있다. 하지만 win 시대로의 경우에는 어떠한 형체의 면접관이 제공되는 것이 아니라 시험응시의 개념에 더 가까우며, tengai 로봇의 경우에는 면접 보조 목적이 아닌, 회사 입장에서 면접관을 대체하고 있다는 점에서 차이가 있다. 따라서 우리 로봇은 면접관의 입장에서 자연스러운 backchanneling 서비스를 제공함으로써 사용자에게 현실감을 제공한다는 점, 체계적인 분석 서비스를 제공한다는 점 등으로 새로운 면접 대비 서비스로 시장을 형성할 것이다.   </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우리 주제는 면접 보조 로봇에서 나아가 스피치 보조 로봇, 인간과 상호작용하는 로봇의 서비스로 발전할 것이다. 따라서 사용자들은 로봇을 통해 이전에는 경험하지 못했던 새로운 시각, 편리함등의 서비스를 누릴 수 있을 것이며, 새로운 문화로 로보틱스가 자리매김 할 것으로 전망한다. </w:t>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이 프로젝트의 결과로, 사용자는 정직과 성실의 가치를 실현할 수 있을 것이다. 사용자는 해당 면접 서비스를 경험하면서, 거짓됨과 꾸밈없이 진솔히 본인의 이야기를 풀어나가는 연습을 체계적으로 연습한다. 이 과정에서 지원자는 정직함과 성실함이 주는 내면의 편안함과 기쁨을 누릴 수 있다.  이것은 한동에서 배운 크리스찬으로서의 소명과 가치이며, 이러한 연습을 통해 우리는 각자의 자리에서 세상을 조금이라도 변화시켜 나가는 준비를 끝마칠 수 있을 것이라고 전망한다.</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60F">
      <w:pPr>
        <w:numPr>
          <w:ilvl w:val="0"/>
          <w:numId w:val="5"/>
        </w:numPr>
        <w:ind w:left="995" w:hanging="400"/>
        <w:rPr>
          <w:rFonts w:ascii="Malgun Gothic" w:cs="Malgun Gothic" w:eastAsia="Malgun Gothic" w:hAnsi="Malgun Gothic"/>
        </w:rPr>
      </w:pPr>
      <w:r w:rsidDel="00000000" w:rsidR="00000000" w:rsidRPr="00000000">
        <w:rPr>
          <w:b w:val="1"/>
          <w:rtl w:val="0"/>
        </w:rPr>
        <w:t xml:space="preserve">곽영혜 학부생</w:t>
      </w:r>
      <w:r w:rsidDel="00000000" w:rsidR="00000000" w:rsidRPr="00000000">
        <w:rPr>
          <w:rtl w:val="0"/>
        </w:rPr>
        <w:t xml:space="preserve">: (1 페이지 )</w:t>
      </w:r>
      <w:r w:rsidDel="00000000" w:rsidR="00000000" w:rsidRPr="00000000">
        <w:rPr>
          <w:rtl w:val="0"/>
        </w:rPr>
        <w:tab/>
      </w:r>
    </w:p>
    <w:p w:rsidR="00000000" w:rsidDel="00000000" w:rsidP="00000000" w:rsidRDefault="00000000" w:rsidRPr="00000000" w14:paraId="00000610">
      <w:pPr>
        <w:ind w:left="0" w:firstLine="720"/>
        <w:rPr/>
      </w:pPr>
      <w:r w:rsidDel="00000000" w:rsidR="00000000" w:rsidRPr="00000000">
        <w:rPr>
          <w:rtl w:val="0"/>
        </w:rPr>
        <w:br w:type="textWrapping"/>
        <w:tab/>
        <w:t xml:space="preserve">본 설계는 사람과 로봇간의 효율적인 대화 상호작용을 통한 면접 서비스를 제공하는 로봇이다.</w:t>
      </w:r>
    </w:p>
    <w:p w:rsidR="00000000" w:rsidDel="00000000" w:rsidP="00000000" w:rsidRDefault="00000000" w:rsidRPr="00000000" w14:paraId="00000611">
      <w:pPr>
        <w:rPr/>
      </w:pPr>
      <w:r w:rsidDel="00000000" w:rsidR="00000000" w:rsidRPr="00000000">
        <w:rPr>
          <w:rtl w:val="0"/>
        </w:rPr>
        <w:tab/>
      </w:r>
    </w:p>
    <w:p w:rsidR="00000000" w:rsidDel="00000000" w:rsidP="00000000" w:rsidRDefault="00000000" w:rsidRPr="00000000" w14:paraId="00000612">
      <w:pPr>
        <w:rPr/>
      </w:pPr>
      <w:r w:rsidDel="00000000" w:rsidR="00000000" w:rsidRPr="00000000">
        <w:rPr>
          <w:rtl w:val="0"/>
        </w:rPr>
        <w:tab/>
        <w:t xml:space="preserve">면접의 중요성이 취업 시장에서 점차 증가하는 상황과 코로나 19와 맞물려 언택트 문화가 증가하는 추세에서 이러한 서비스를 제공하는 로봇은 사용자가 면접에 대한 큰 부담을 느끼지 않고 효율적으로 준비를 해나갈수 있도록 도와주면서 기업체 입장에서는 인사 담당자들이 많은 면접자들을 대면하지 않고 채용하고자 하는 사람들을 손쉽게 추려낼 수 있게 될 것이다. 또한, 채용에서 그치는 것이 아닌 입시를 준비하는 학생들의 면접 준비에서도 활용될 수 있을 것이다.</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단순히 면접 서비스를 제공하는 로봇에서 그치는 것이 아닌 사용자와의 상호작용 방식을 활용하여 다양한 서비스를 제공하는 직종에서 대화 연습을 진행할 때나 사람의 심리를 파악하고자 할 때 효율적으로 사용될 수 있을 것이라고 예상되며 이는 추후 전염병으로부터의 안전과 사회적 삶의 질과 수준이 전반적으로 향상되는데 이바지를 할 것이라고 예상한다.</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그러나 한편으로는 기존의 사람을 응대하는 서비스 직종들의 존재를 위협할 수 있다는 문제가 발생할 수 있다고 생각한다. 코로나 19로 인한 언택트 문화가 점차 실생활에서 빠르게 확산되고 있는 시대에서 이러한 로봇 서비스의 등장은 사람과 사람이 대면해야와 상황에서 대체될 수 있기 때문에 이러한 직종들의 입지가 점차 줄어갈 수 있다고 생각된다. </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이 프로젝트의 결과로, 사용자는 성실과 근면의 가치를 함양할 수 있을 것이다. 해당 면접 서비스를 통해 자아성찰의 기회를 가짐과 동시에 꾸준히 자신의 대답을 발전시켜 나가는 과정을 통해 사용자는 자기발전에 대한 기쁨을 가짐과 동시에 성실과 근면의 중요성을 깨달을 수 있으며 이는 우리 사회를 선하고 이로운 방향으로 발전시킬수 있다고 생각된다. </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numPr>
          <w:ilvl w:val="0"/>
          <w:numId w:val="5"/>
        </w:numPr>
        <w:ind w:left="995" w:hanging="400"/>
        <w:rPr>
          <w:rFonts w:ascii="Malgun Gothic" w:cs="Malgun Gothic" w:eastAsia="Malgun Gothic" w:hAnsi="Malgun Gothic"/>
        </w:rPr>
      </w:pPr>
      <w:r w:rsidDel="00000000" w:rsidR="00000000" w:rsidRPr="00000000">
        <w:rPr>
          <w:b w:val="1"/>
          <w:rtl w:val="0"/>
        </w:rPr>
        <w:t xml:space="preserve">이체은 학부생</w:t>
      </w:r>
      <w:r w:rsidDel="00000000" w:rsidR="00000000" w:rsidRPr="00000000">
        <w:rPr>
          <w:rtl w:val="0"/>
        </w:rPr>
        <w:t xml:space="preserve">: (1 페이지 )</w:t>
      </w:r>
    </w:p>
    <w:p w:rsidR="00000000" w:rsidDel="00000000" w:rsidP="00000000" w:rsidRDefault="00000000" w:rsidRPr="00000000" w14:paraId="0000061B">
      <w:pPr>
        <w:rPr>
          <w:i w:val="1"/>
          <w:color w:val="ff0000"/>
        </w:rPr>
      </w:pPr>
      <w:r w:rsidDel="00000000" w:rsidR="00000000" w:rsidRPr="00000000">
        <w:rPr>
          <w:rtl w:val="0"/>
        </w:rPr>
        <w:tab/>
      </w:r>
      <w:r w:rsidDel="00000000" w:rsidR="00000000" w:rsidRPr="00000000">
        <w:rPr>
          <w:rFonts w:ascii="나눔고딕" w:cs="나눔고딕" w:eastAsia="나눔고딕" w:hAnsi="나눔고딕"/>
          <w:b w:val="1"/>
          <w:i w:val="1"/>
          <w:rtl w:val="0"/>
        </w:rPr>
        <w:t xml:space="preserve">본 설계와 관련된 환경적, 사회적, 경제적, 문화적, 세계적 영향력을 이해하고 분석(개인별로 작성)</w:t>
      </w:r>
      <w:r w:rsidDel="00000000" w:rsidR="00000000" w:rsidRPr="00000000">
        <w:rPr>
          <w:rFonts w:ascii="나눔고딕" w:cs="나눔고딕" w:eastAsia="나눔고딕" w:hAnsi="나눔고딕"/>
          <w:b w:val="1"/>
          <w:i w:val="1"/>
          <w:color w:val="0070c0"/>
          <w:rtl w:val="0"/>
        </w:rPr>
        <w:t xml:space="preserve"> </w:t>
      </w:r>
      <w:r w:rsidDel="00000000" w:rsidR="00000000" w:rsidRPr="00000000">
        <w:rPr>
          <w:i w:val="1"/>
          <w:color w:val="ff0000"/>
          <w:rtl w:val="0"/>
        </w:rPr>
        <w:t xml:space="preserve">: 이 프로젝트의 결과물이 (미미하더라도) 영향을 미칠 만한 (연관된) 산업계 내에서의 기술적 효과, 경제적 효과 (시장형성), 사회적 효과(보건, 안전, 환경, 문화)는 무엇인가? 이 프로젝트 결과의 기독교 세계관적 함의는 무엇인가? (본 설계결과물이 성공적으로 사회에서 유통되고 사용된다고 가정하고 작성)</w:t>
      </w:r>
    </w:p>
    <w:p w:rsidR="00000000" w:rsidDel="00000000" w:rsidP="00000000" w:rsidRDefault="00000000" w:rsidRPr="00000000" w14:paraId="0000061C">
      <w:pPr>
        <w:ind w:firstLine="720"/>
        <w:rPr/>
      </w:pPr>
      <w:r w:rsidDel="00000000" w:rsidR="00000000" w:rsidRPr="00000000">
        <w:rPr>
          <w:rtl w:val="0"/>
        </w:rPr>
        <w:t xml:space="preserve">본 프로젝트는 면접과 스피치의 중요도가 높아짐에 따라 어려움을 겪고 있는 사람들이 편하게 이용할 수 있도록 하는 것에 목적을 둔다. </w:t>
      </w:r>
    </w:p>
    <w:p w:rsidR="00000000" w:rsidDel="00000000" w:rsidP="00000000" w:rsidRDefault="00000000" w:rsidRPr="00000000" w14:paraId="0000061D">
      <w:pPr>
        <w:ind w:firstLine="720"/>
        <w:rPr/>
      </w:pPr>
      <w:r w:rsidDel="00000000" w:rsidR="00000000" w:rsidRPr="00000000">
        <w:rPr>
          <w:rtl w:val="0"/>
        </w:rPr>
      </w:r>
    </w:p>
    <w:p w:rsidR="00000000" w:rsidDel="00000000" w:rsidP="00000000" w:rsidRDefault="00000000" w:rsidRPr="00000000" w14:paraId="0000061E">
      <w:pPr>
        <w:ind w:firstLine="720"/>
        <w:rPr/>
      </w:pPr>
      <w:r w:rsidDel="00000000" w:rsidR="00000000" w:rsidRPr="00000000">
        <w:rPr>
          <w:rtl w:val="0"/>
        </w:rPr>
        <w:t xml:space="preserve">사회적인 분위기가 AI 면접 서비스로 기업의 면접을 대체하는 경우가 많아지고 있고, 면접 대비 또한 사람을 직접 면접을 보는 것이 아닌 다른 서비스로 대체하는 경우가 증가하고 있다. 하지만 실제 사람이 아니기도 하고, 얼굴 형체나 비언어적 표현을 할 수 있는 몸의 형체가 없기 때문에 면접에 집중도와 몰입도가 떨어지고 면접자의 역량을 최대로 끌어내기 힘들다고 판단했다. 하지만 사람이 아닌 로봇이 면접을 본다는 것에 있어서 장점은 확실히 존재한다고 생각한다. 불필요한 인력을 줄일 수 있고 보다 정확한 면접 프로세스 제공이 가능하다. 그리고 모두에게 동일한 면접 환경이 주어질 것이라고 생각한다.</w:t>
      </w:r>
    </w:p>
    <w:p w:rsidR="00000000" w:rsidDel="00000000" w:rsidP="00000000" w:rsidRDefault="00000000" w:rsidRPr="00000000" w14:paraId="0000061F">
      <w:pPr>
        <w:ind w:firstLine="720"/>
        <w:rPr/>
      </w:pPr>
      <w:r w:rsidDel="00000000" w:rsidR="00000000" w:rsidRPr="00000000">
        <w:rPr>
          <w:rtl w:val="0"/>
        </w:rPr>
      </w:r>
    </w:p>
    <w:p w:rsidR="00000000" w:rsidDel="00000000" w:rsidP="00000000" w:rsidRDefault="00000000" w:rsidRPr="00000000" w14:paraId="00000620">
      <w:pPr>
        <w:ind w:firstLine="720"/>
        <w:rPr/>
      </w:pPr>
      <w:r w:rsidDel="00000000" w:rsidR="00000000" w:rsidRPr="00000000">
        <w:rPr>
          <w:rtl w:val="0"/>
        </w:rPr>
        <w:t xml:space="preserve">사용자의 입장에서는 값비싼 학원이나 스터디의 부담을 줄일 수 있고 바쁜 현대인의 삶 가운데 자신이 원하는 시간과 장소에서 면접 훈련을 할 수 있다는 강점이 있다. 따라서 따로 시간을 내거나 면접을 위한 공간을 대여할 필요가 없다. 그리고 자신이 부족한 부분을 정확한 이유와 점수로 나타내주기 때문에 자신의 문제점을 개선하기에 더 효과적이라고 말할 수 있다. 또한, 원하는 만큼 반복 연습이 가능하기 때문에 실력 향상에도 더 도움이 될 것이라고 예상한다.</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ind w:firstLine="720"/>
        <w:rPr/>
      </w:pPr>
      <w:r w:rsidDel="00000000" w:rsidR="00000000" w:rsidRPr="00000000">
        <w:rPr>
          <w:rtl w:val="0"/>
        </w:rPr>
        <w:t xml:space="preserve">면접 기관의 입장에서는 많은 인력과 비용이 드는 환경을 로봇 면접관으로 최소화시킬 수 있고 관리도 훨씬 수월할 것이다. 그리고 한 번 로봇을 구입하면 지속적으로 면접 상황에서 사용할 수 있으므로 초기 비용을 제외하고는 큰 비용이 들어가지 않을 것으로 예상한다. 무엇보다 인원이 많은 면접에서 순번에 따라 뒤로 갈수록 깊은 면접을 보기가 어려워지는데, 동일한 상황에서 해당 사용자들의 답변에 따른 질문과 반응을 제공하므로 큰 힘을 들이지 않고 모든 면접자들의 역량을 평가할 수 있고 파악할 수 있다.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기독교 세계관적으로 면접관들의 체력과 컨디션에 따라 다른 평가가 이루어지는 것이 아니라 동일하고 평등한 평가가 이루어질 것이라고 생각한다. 그리고 상황에 따라 면접자가 상처를 받는 질문들이 사라지고 개선될 것이라고 생각한다. </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76" w:right="0" w:hanging="200"/>
        <w:jc w:val="both"/>
        <w:rPr>
          <w:i w:val="1"/>
          <w:color w:val="ff0000"/>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B.3 </w:t>
      </w:r>
      <w:r w:rsidDel="00000000" w:rsidR="00000000" w:rsidRPr="00000000">
        <w:rPr>
          <w:rFonts w:ascii="Malgun Gothic" w:cs="Malgun Gothic" w:eastAsia="Malgun Gothic" w:hAnsi="Malgun Gothic"/>
          <w:b w:val="1"/>
          <w:i w:val="1"/>
          <w:smallCaps w:val="0"/>
          <w:strike w:val="0"/>
          <w:color w:val="000000"/>
          <w:sz w:val="20"/>
          <w:szCs w:val="20"/>
          <w:u w:val="none"/>
          <w:shd w:fill="auto" w:val="clear"/>
          <w:vertAlign w:val="baseline"/>
          <w:rtl w:val="0"/>
        </w:rPr>
        <w:t xml:space="preserve">Engineering Ethics (개인별로 작성) : </w:t>
      </w:r>
      <w:r w:rsidDel="00000000" w:rsidR="00000000" w:rsidRPr="00000000">
        <w:rPr>
          <w:rtl w:val="0"/>
        </w:rPr>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both"/>
        <w:rPr>
          <w:i w:val="1"/>
          <w:color w:val="ff0000"/>
        </w:rPr>
      </w:pPr>
      <w:r w:rsidDel="00000000" w:rsidR="00000000" w:rsidRPr="00000000">
        <w:rPr>
          <w:rtl w:val="0"/>
        </w:rPr>
      </w:r>
    </w:p>
    <w:p w:rsidR="00000000" w:rsidDel="00000000" w:rsidP="00000000" w:rsidRDefault="00000000" w:rsidRPr="00000000" w14:paraId="0000062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995" w:right="0" w:hanging="4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rtl w:val="0"/>
        </w:rPr>
        <w:t xml:space="preserve">이혁인 학부생</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Fonts w:ascii="Malgun Gothic" w:cs="Malgun Gothic" w:eastAsia="Malgun Gothic" w:hAnsi="Malgun Gothic"/>
          <w:b w:val="0"/>
          <w:i w:val="0"/>
          <w:smallCaps w:val="0"/>
          <w:strike w:val="0"/>
          <w:color w:val="ff0000"/>
          <w:sz w:val="20"/>
          <w:szCs w:val="20"/>
          <w:u w:val="none"/>
          <w:shd w:fill="auto" w:val="clear"/>
          <w:vertAlign w:val="baseline"/>
          <w:rtl w:val="0"/>
        </w:rPr>
        <w:t xml:space="preserve">(1 페이지): </w:t>
      </w:r>
    </w:p>
    <w:p w:rsidR="00000000" w:rsidDel="00000000" w:rsidP="00000000" w:rsidRDefault="00000000" w:rsidRPr="00000000" w14:paraId="0000062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우선, 이 프로젝트와 관련된 이해당사자는 크게 </w:t>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t xml:space="preserve">1. 로봇 제작자</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t xml:space="preserve">2. 프로그램 개발자</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t xml:space="preserve">3.사용자</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t xml:space="preserve">의 세 그룹으로 나눌 수 있다. </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63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로봇 제작자는 고장 부품에 대한 A/S 서비스등을 제공함으로서 끝까지 제작자로서의 책임을 다해야 한다. </w:t>
      </w:r>
    </w:p>
    <w:p w:rsidR="00000000" w:rsidDel="00000000" w:rsidP="00000000" w:rsidRDefault="00000000" w:rsidRPr="00000000" w14:paraId="00000631">
      <w:pPr>
        <w:ind w:left="1440" w:firstLine="0"/>
        <w:rPr/>
      </w:pPr>
      <w:r w:rsidDel="00000000" w:rsidR="00000000" w:rsidRPr="00000000">
        <w:rPr>
          <w:rtl w:val="0"/>
        </w:rPr>
      </w:r>
    </w:p>
    <w:p w:rsidR="00000000" w:rsidDel="00000000" w:rsidP="00000000" w:rsidRDefault="00000000" w:rsidRPr="00000000" w14:paraId="00000632">
      <w:pPr>
        <w:ind w:left="1440" w:firstLine="0"/>
        <w:rPr/>
      </w:pPr>
      <w:r w:rsidDel="00000000" w:rsidR="00000000" w:rsidRPr="00000000">
        <w:rPr>
          <w:rtl w:val="0"/>
        </w:rPr>
        <w:t xml:space="preserve">로봇의 구성요소는 굉장히 다양하며, 잘못 조작하면 쉽게 망가질 수 있는 모터처럼 예민한 부품들이 많다. 이러한 고가의 제품에 있어서 고장의 사고를 방지하기 위해 제작자는 발생 가능한 고장의 가능성 문제들을 나열하여 사용자에게 미리 주의를 줘야 한다. </w:t>
      </w:r>
    </w:p>
    <w:p w:rsidR="00000000" w:rsidDel="00000000" w:rsidP="00000000" w:rsidRDefault="00000000" w:rsidRPr="00000000" w14:paraId="00000633">
      <w:pPr>
        <w:ind w:left="1440" w:firstLine="0"/>
        <w:rPr/>
      </w:pPr>
      <w:r w:rsidDel="00000000" w:rsidR="00000000" w:rsidRPr="00000000">
        <w:rPr>
          <w:rtl w:val="0"/>
        </w:rPr>
      </w:r>
    </w:p>
    <w:p w:rsidR="00000000" w:rsidDel="00000000" w:rsidP="00000000" w:rsidRDefault="00000000" w:rsidRPr="00000000" w14:paraId="00000634">
      <w:pPr>
        <w:ind w:left="1440" w:firstLine="0"/>
        <w:rPr/>
      </w:pPr>
      <w:r w:rsidDel="00000000" w:rsidR="00000000" w:rsidRPr="00000000">
        <w:rPr>
          <w:rtl w:val="0"/>
        </w:rPr>
        <w:t xml:space="preserve">또한, 로봇을 구현하면서 중간에 배터리가 충전되지 않는 문제가 있었다.  이러한 원인 미상의 문제에 대해 제작자는 책임을 지고, 소비자가 추가적인 지출을 하지 않게끔 믿음직한 A/S 서비스를 제공해야 한다. </w:t>
      </w:r>
    </w:p>
    <w:p w:rsidR="00000000" w:rsidDel="00000000" w:rsidP="00000000" w:rsidRDefault="00000000" w:rsidRPr="00000000" w14:paraId="00000635">
      <w:pPr>
        <w:ind w:left="1440" w:firstLine="0"/>
        <w:rPr/>
      </w:pPr>
      <w:r w:rsidDel="00000000" w:rsidR="00000000" w:rsidRPr="00000000">
        <w:rPr>
          <w:rtl w:val="0"/>
        </w:rPr>
      </w:r>
    </w:p>
    <w:p w:rsidR="00000000" w:rsidDel="00000000" w:rsidP="00000000" w:rsidRDefault="00000000" w:rsidRPr="00000000" w14:paraId="00000636">
      <w:pPr>
        <w:ind w:left="1440" w:firstLine="0"/>
        <w:rPr/>
      </w:pPr>
      <w:r w:rsidDel="00000000" w:rsidR="00000000" w:rsidRPr="00000000">
        <w:rPr>
          <w:rtl w:val="0"/>
        </w:rPr>
        <w:t xml:space="preserve">프로그램 개발자는 제일 먼저 보안을 고려해야 한다. 프로젝트 특성상 사용자의 얼굴, 음성 데이터에 대한 수집이 필수적이다. 카메라를 통해 사용자의 얼굴 표정이 제대로 지어 지고 있는지 확인해야 하고, 사용자의 음성 데이터가 제대로 입력 받고 있는지, 적합한 수준으로 제공되고 있는지 등을 확인해야 하기 때문에 정보가 새어나가지 않도록 설계해야 한다. </w:t>
      </w:r>
    </w:p>
    <w:p w:rsidR="00000000" w:rsidDel="00000000" w:rsidP="00000000" w:rsidRDefault="00000000" w:rsidRPr="00000000" w14:paraId="00000637">
      <w:pPr>
        <w:ind w:left="1440" w:firstLine="0"/>
        <w:rPr/>
      </w:pPr>
      <w:r w:rsidDel="00000000" w:rsidR="00000000" w:rsidRPr="00000000">
        <w:rPr>
          <w:rtl w:val="0"/>
        </w:rPr>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t xml:space="preserve">사용자는 로봇이 고가의 부품인 만큼, 최대한 조심히 사용하여야 하며, 다음 사용자를 위해 함께 동봉된 사용 설명서 및 준수사항을 성실히 이행하여야 한다.  </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63B">
      <w:pPr>
        <w:numPr>
          <w:ilvl w:val="0"/>
          <w:numId w:val="4"/>
        </w:numPr>
        <w:ind w:left="1440" w:hanging="360"/>
      </w:pPr>
      <w:r w:rsidDel="00000000" w:rsidR="00000000" w:rsidRPr="00000000">
        <w:rPr>
          <w:rtl w:val="0"/>
        </w:rPr>
        <w:t xml:space="preserve">프로그램 개발자의 경우, 제일 먼저 프로그램 시작 전에 사용자로부터 미리 개인 정보 이용에 대한 동의를 구하는 창을 생성하여 안내를 해야 하며, 수집된 사용자의 개인정보를 외부에서 열람할 수 없도록 오직 로봇 서비스 내에 구현된 모듈간의 소켓통신을 위한 ip 주소, wifi 주소를 제외한 외부 ip의 접근을 차단해야 한다. </w:t>
      </w:r>
    </w:p>
    <w:p w:rsidR="00000000" w:rsidDel="00000000" w:rsidP="00000000" w:rsidRDefault="00000000" w:rsidRPr="00000000" w14:paraId="0000063C">
      <w:pPr>
        <w:ind w:left="1440" w:firstLine="0"/>
        <w:rPr/>
      </w:pPr>
      <w:r w:rsidDel="00000000" w:rsidR="00000000" w:rsidRPr="00000000">
        <w:rPr>
          <w:rtl w:val="0"/>
        </w:rPr>
      </w:r>
    </w:p>
    <w:p w:rsidR="00000000" w:rsidDel="00000000" w:rsidP="00000000" w:rsidRDefault="00000000" w:rsidRPr="00000000" w14:paraId="0000063D">
      <w:pPr>
        <w:ind w:left="1440" w:firstLine="0"/>
        <w:rPr/>
      </w:pPr>
      <w:r w:rsidDel="00000000" w:rsidR="00000000" w:rsidRPr="00000000">
        <w:rPr>
          <w:rtl w:val="0"/>
        </w:rPr>
        <w:t xml:space="preserve">또한, 매 프로그램이 종료 될 때 마다 사용자로 부터 입력된 얼굴 영상, 음성 데이터 등에 대한 정보들을 폐기하도록 시스템을 설계하는 것이 바람직하다.  </w:t>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hanging="800"/>
        <w:jc w:val="both"/>
        <w:rPr>
          <w:rFonts w:ascii="Malgun Gothic" w:cs="Malgun Gothic" w:eastAsia="Malgun Gothic" w:hAnsi="Malgun Gothic"/>
          <w:b w:val="0"/>
          <w:i w:val="0"/>
          <w:smallCaps w:val="0"/>
          <w:strike w:val="0"/>
          <w:color w:val="ff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ff0000"/>
          <w:sz w:val="20"/>
          <w:szCs w:val="20"/>
          <w:u w:val="none"/>
          <w:shd w:fill="auto" w:val="clear"/>
          <w:vertAlign w:val="baseline"/>
          <w:rtl w:val="0"/>
        </w:rPr>
        <w:t xml:space="preserve">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64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995" w:right="0" w:hanging="4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rtl w:val="0"/>
        </w:rPr>
        <w:t xml:space="preserve">곽영혜 학부생</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41">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본 과제와 관련될 수 있는 이해 당사자들은 크게 </w:t>
      </w:r>
    </w:p>
    <w:p w:rsidR="00000000" w:rsidDel="00000000" w:rsidP="00000000" w:rsidRDefault="00000000" w:rsidRPr="00000000" w14:paraId="0000064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로봇 및 프로그램 제작자</w:t>
      </w:r>
    </w:p>
    <w:p w:rsidR="00000000" w:rsidDel="00000000" w:rsidP="00000000" w:rsidRDefault="00000000" w:rsidRPr="00000000" w14:paraId="0000064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소비자(개인 및 기업체)</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ab/>
        <w:t xml:space="preserve">로 나눌 수 있다.</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Fonts w:ascii="Malgun Gothic" w:cs="Malgun Gothic" w:eastAsia="Malgun Gothic" w:hAnsi="Malgun Gothic"/>
          <w:b w:val="0"/>
          <w:i w:val="0"/>
          <w:smallCaps w:val="0"/>
          <w:strike w:val="0"/>
          <w:sz w:val="20"/>
          <w:szCs w:val="20"/>
          <w:u w:val="none"/>
          <w:shd w:fill="auto" w:val="clear"/>
          <w:vertAlign w:val="baseline"/>
          <w:rtl w:val="0"/>
        </w:rPr>
        <w:t xml:space="preserve">(2)</w:t>
        <w:tab/>
      </w:r>
      <w:r w:rsidDel="00000000" w:rsidR="00000000" w:rsidRPr="00000000">
        <w:rPr>
          <w:rtl w:val="0"/>
        </w:rPr>
        <w:t xml:space="preserve">로봇의 제작자들은 사용자가 로봇에 전원을 공급한 상태에서 모터를 억지로 움직이거나 움직임을 방해할 시, 로봇의 모터가 과부하가 걸릴 수 있다는 것을 충분히 알려야 하며 이로 인해 고장나는 사례는 보상이 힘들다는 것을 미리 인지시켜야 한다. 로봇의 구성품중 모터는 가장 필수적인 파트이며 민감한 부품이기 때문에 구동축에 억지로 힘을 가할 경우, 모터가 과부하 상태가 되어 쉽게 타버리기 때문이다.</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t xml:space="preserve">모터의 과부하로 인해 고장남은 로봇에서 타는 냄새가 나는가의 유무로 확인할 수 있으며 이 경우, 로봇의 전원 공급을 끊어주는 것이 권장됨을 알려야 한다.</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t xml:space="preserve">또한 로봇이 사용자와의 대화 상황 중간에 공감의 표현으로 움직일 수 있으니 사용자와의 적당한 거리를 두고 로봇을 작동시켜야 함을 사용자에게 충분하게 인지시켜줘야 한다. 로봇의 모션이 시작될 때 부품들이 빠른 속도로 움직이기 때문에 사용자가 근접한 상태에 있다면 신체적 피해를 입을 수도 있기 때문이다.</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t xml:space="preserve">소비자는 제작자가 알려주는 위의 주의사항들을 충분히 인지한 상태에서 로봇과의 적정거리를 유지하면서 얼굴이 계속 카메라에 잡힐 수 있도록 하여야 한다. 사용자가 의도적으로 카메라를 가릴 경우, 분석 프로그램은 사용자의 얼굴을 인식하지 못하는 것으로 판단하여 얼굴 분석이 실패한다는 결과를 출력하게 되며 이후 면접의 결과가 제대로 산출되어 나오지 못하기 때문이다.</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firstLine="0"/>
        <w:jc w:val="both"/>
        <w:rPr/>
      </w:pPr>
      <w:r w:rsidDel="00000000" w:rsidR="00000000" w:rsidRPr="00000000">
        <w:rPr>
          <w:rtl w:val="0"/>
        </w:rPr>
        <w:t xml:space="preserve">(3)</w:t>
        <w:tab/>
        <w:t xml:space="preserve">개발자의 경우, 면접 전 사용자가 의도적으로 카메라를 가리는 상황이 나타나게 된다면 사용자가 카메라를 가렸다는 것을 알리면서 면접 상황의 시작를 연기할 수 있도록 설정하거나 면접 중에 사용자가 얼굴을 가리는 행위를 하였다면 사용자에게 이를 알리면서 감점을 진행하는 방식으로 문제를 해결할 수 있도록 한다. 특히, 이러한 행위로 인해 발생하는 불이익은 사용자에게 있음을 미리 면접 서비스를 제공하기 전에 안내 문구로 인지를 시켜주는 것이 중요하다.</w:t>
      </w:r>
    </w:p>
    <w:p w:rsidR="00000000" w:rsidDel="00000000" w:rsidP="00000000" w:rsidRDefault="00000000" w:rsidRPr="00000000" w14:paraId="0000064D">
      <w:pPr>
        <w:ind w:left="276" w:firstLine="0"/>
        <w:rPr>
          <w:i w:val="1"/>
          <w:color w:val="ff0000"/>
        </w:rPr>
      </w:pPr>
      <w:r w:rsidDel="00000000" w:rsidR="00000000" w:rsidRPr="00000000">
        <w:rPr>
          <w:rtl w:val="0"/>
        </w:rPr>
      </w:r>
    </w:p>
    <w:p w:rsidR="00000000" w:rsidDel="00000000" w:rsidP="00000000" w:rsidRDefault="00000000" w:rsidRPr="00000000" w14:paraId="0000064E">
      <w:pPr>
        <w:ind w:left="995" w:firstLine="0"/>
        <w:rPr/>
      </w:pPr>
      <w:r w:rsidDel="00000000" w:rsidR="00000000" w:rsidRPr="00000000">
        <w:rPr>
          <w:rtl w:val="0"/>
        </w:rPr>
      </w:r>
    </w:p>
    <w:p w:rsidR="00000000" w:rsidDel="00000000" w:rsidP="00000000" w:rsidRDefault="00000000" w:rsidRPr="00000000" w14:paraId="0000064F">
      <w:pPr>
        <w:numPr>
          <w:ilvl w:val="0"/>
          <w:numId w:val="5"/>
        </w:numPr>
        <w:ind w:left="995" w:hanging="400"/>
        <w:rPr>
          <w:rFonts w:ascii="Malgun Gothic" w:cs="Malgun Gothic" w:eastAsia="Malgun Gothic" w:hAnsi="Malgun Gothic"/>
        </w:rPr>
      </w:pPr>
      <w:r w:rsidDel="00000000" w:rsidR="00000000" w:rsidRPr="00000000">
        <w:rPr>
          <w:b w:val="1"/>
          <w:rtl w:val="0"/>
        </w:rPr>
        <w:t xml:space="preserve">이체은 학부생</w:t>
      </w:r>
      <w:r w:rsidDel="00000000" w:rsidR="00000000" w:rsidRPr="00000000">
        <w:rPr>
          <w:rtl w:val="0"/>
        </w:rPr>
        <w:t xml:space="preserve">: </w:t>
      </w:r>
      <w:r w:rsidDel="00000000" w:rsidR="00000000" w:rsidRPr="00000000">
        <w:rPr>
          <w:color w:val="ff0000"/>
          <w:rtl w:val="0"/>
        </w:rPr>
        <w:t xml:space="preserve">(1 페이지): </w:t>
      </w:r>
    </w:p>
    <w:p w:rsidR="00000000" w:rsidDel="00000000" w:rsidP="00000000" w:rsidRDefault="00000000" w:rsidRPr="00000000" w14:paraId="00000650">
      <w:pPr>
        <w:ind w:left="0" w:firstLine="0"/>
        <w:rPr>
          <w:color w:val="ff0000"/>
        </w:rPr>
      </w:pPr>
      <w:r w:rsidDel="00000000" w:rsidR="00000000" w:rsidRPr="00000000">
        <w:rPr>
          <w:rtl w:val="0"/>
        </w:rPr>
      </w:r>
    </w:p>
    <w:p w:rsidR="00000000" w:rsidDel="00000000" w:rsidP="00000000" w:rsidRDefault="00000000" w:rsidRPr="00000000" w14:paraId="00000651">
      <w:pPr>
        <w:numPr>
          <w:ilvl w:val="0"/>
          <w:numId w:val="12"/>
        </w:numPr>
        <w:ind w:left="1440" w:hanging="360"/>
        <w:rPr>
          <w:u w:val="none"/>
        </w:rPr>
      </w:pPr>
      <w:r w:rsidDel="00000000" w:rsidR="00000000" w:rsidRPr="00000000">
        <w:rPr>
          <w:rtl w:val="0"/>
        </w:rPr>
        <w:t xml:space="preserve">우리 프로젝트인 면접 보조 로봇 개발과 관련된 이해당사자는 다음과 같이 나열할 수 있다. </w:t>
      </w:r>
    </w:p>
    <w:p w:rsidR="00000000" w:rsidDel="00000000" w:rsidP="00000000" w:rsidRDefault="00000000" w:rsidRPr="00000000" w14:paraId="00000652">
      <w:pPr>
        <w:ind w:left="1440" w:firstLine="0"/>
        <w:rPr/>
      </w:pPr>
      <w:r w:rsidDel="00000000" w:rsidR="00000000" w:rsidRPr="00000000">
        <w:rPr>
          <w:rtl w:val="0"/>
        </w:rPr>
      </w:r>
    </w:p>
    <w:p w:rsidR="00000000" w:rsidDel="00000000" w:rsidP="00000000" w:rsidRDefault="00000000" w:rsidRPr="00000000" w14:paraId="00000653">
      <w:pPr>
        <w:ind w:left="1440" w:firstLine="0"/>
        <w:rPr/>
      </w:pPr>
      <w:r w:rsidDel="00000000" w:rsidR="00000000" w:rsidRPr="00000000">
        <w:rPr>
          <w:rtl w:val="0"/>
        </w:rPr>
        <w:t xml:space="preserve">1. 면접 기관 담당자</w:t>
      </w:r>
    </w:p>
    <w:p w:rsidR="00000000" w:rsidDel="00000000" w:rsidP="00000000" w:rsidRDefault="00000000" w:rsidRPr="00000000" w14:paraId="00000654">
      <w:pPr>
        <w:ind w:left="1440" w:firstLine="0"/>
        <w:rPr/>
      </w:pPr>
      <w:r w:rsidDel="00000000" w:rsidR="00000000" w:rsidRPr="00000000">
        <w:rPr>
          <w:rtl w:val="0"/>
        </w:rPr>
        <w:t xml:space="preserve">2. 면접을 준비하는 사용자</w:t>
      </w:r>
    </w:p>
    <w:p w:rsidR="00000000" w:rsidDel="00000000" w:rsidP="00000000" w:rsidRDefault="00000000" w:rsidRPr="00000000" w14:paraId="00000655">
      <w:pPr>
        <w:ind w:left="1440" w:firstLine="0"/>
        <w:rPr/>
      </w:pPr>
      <w:r w:rsidDel="00000000" w:rsidR="00000000" w:rsidRPr="00000000">
        <w:rPr>
          <w:rtl w:val="0"/>
        </w:rPr>
        <w:t xml:space="preserve">3. 면접 로봇 하드웨어 제작자</w:t>
      </w:r>
    </w:p>
    <w:p w:rsidR="00000000" w:rsidDel="00000000" w:rsidP="00000000" w:rsidRDefault="00000000" w:rsidRPr="00000000" w14:paraId="00000656">
      <w:pPr>
        <w:ind w:left="1440" w:firstLine="0"/>
        <w:rPr/>
      </w:pPr>
      <w:r w:rsidDel="00000000" w:rsidR="00000000" w:rsidRPr="00000000">
        <w:rPr>
          <w:rtl w:val="0"/>
        </w:rPr>
        <w:t xml:space="preserve">4. 로봇 부품 제작자</w:t>
      </w:r>
    </w:p>
    <w:p w:rsidR="00000000" w:rsidDel="00000000" w:rsidP="00000000" w:rsidRDefault="00000000" w:rsidRPr="00000000" w14:paraId="00000657">
      <w:pPr>
        <w:ind w:left="1440" w:firstLine="0"/>
        <w:rPr/>
      </w:pPr>
      <w:r w:rsidDel="00000000" w:rsidR="00000000" w:rsidRPr="00000000">
        <w:rPr>
          <w:rtl w:val="0"/>
        </w:rPr>
        <w:t xml:space="preserve">5. 면접 로봇 소프트웨어 개발자</w:t>
      </w:r>
    </w:p>
    <w:p w:rsidR="00000000" w:rsidDel="00000000" w:rsidP="00000000" w:rsidRDefault="00000000" w:rsidRPr="00000000" w14:paraId="00000658">
      <w:pPr>
        <w:ind w:left="1440" w:firstLine="0"/>
        <w:rPr/>
      </w:pPr>
      <w:r w:rsidDel="00000000" w:rsidR="00000000" w:rsidRPr="00000000">
        <w:rPr>
          <w:rtl w:val="0"/>
        </w:rPr>
      </w:r>
    </w:p>
    <w:p w:rsidR="00000000" w:rsidDel="00000000" w:rsidP="00000000" w:rsidRDefault="00000000" w:rsidRPr="00000000" w14:paraId="00000659">
      <w:pPr>
        <w:ind w:left="1440" w:firstLine="0"/>
        <w:rPr/>
      </w:pPr>
      <w:r w:rsidDel="00000000" w:rsidR="00000000" w:rsidRPr="00000000">
        <w:rPr>
          <w:rtl w:val="0"/>
        </w:rPr>
        <w:t xml:space="preserve">위 5개의 이해당사자가 존재할 것이다.</w:t>
      </w:r>
    </w:p>
    <w:p w:rsidR="00000000" w:rsidDel="00000000" w:rsidP="00000000" w:rsidRDefault="00000000" w:rsidRPr="00000000" w14:paraId="0000065A">
      <w:pPr>
        <w:ind w:left="0" w:firstLine="0"/>
        <w:rPr/>
      </w:pPr>
      <w:r w:rsidDel="00000000" w:rsidR="00000000" w:rsidRPr="00000000">
        <w:rPr>
          <w:rtl w:val="0"/>
        </w:rPr>
      </w:r>
    </w:p>
    <w:p w:rsidR="00000000" w:rsidDel="00000000" w:rsidP="00000000" w:rsidRDefault="00000000" w:rsidRPr="00000000" w14:paraId="0000065B">
      <w:pPr>
        <w:numPr>
          <w:ilvl w:val="0"/>
          <w:numId w:val="12"/>
        </w:numPr>
        <w:ind w:left="1440" w:hanging="360"/>
        <w:rPr>
          <w:u w:val="none"/>
        </w:rPr>
      </w:pPr>
      <w:r w:rsidDel="00000000" w:rsidR="00000000" w:rsidRPr="00000000">
        <w:rPr>
          <w:rtl w:val="0"/>
        </w:rPr>
        <w:t xml:space="preserve">면접 로봇을 자신의 기업 직원을 선발하기 위해 사용하는 기업 담당자는 윤리적인 의식 없이 자신이 원하는 정보를 얻기 위해 질문이나 로봇의 모션과 반응을 설정할 수도 있을 것이다.</w:t>
      </w:r>
    </w:p>
    <w:p w:rsidR="00000000" w:rsidDel="00000000" w:rsidP="00000000" w:rsidRDefault="00000000" w:rsidRPr="00000000" w14:paraId="0000065C">
      <w:pPr>
        <w:ind w:left="1440" w:firstLine="0"/>
        <w:rPr/>
      </w:pPr>
      <w:r w:rsidDel="00000000" w:rsidR="00000000" w:rsidRPr="00000000">
        <w:rPr>
          <w:rtl w:val="0"/>
        </w:rPr>
      </w:r>
    </w:p>
    <w:p w:rsidR="00000000" w:rsidDel="00000000" w:rsidP="00000000" w:rsidRDefault="00000000" w:rsidRPr="00000000" w14:paraId="0000065D">
      <w:pPr>
        <w:ind w:left="1440" w:firstLine="0"/>
        <w:rPr/>
      </w:pPr>
      <w:r w:rsidDel="00000000" w:rsidR="00000000" w:rsidRPr="00000000">
        <w:rPr>
          <w:rtl w:val="0"/>
        </w:rPr>
        <w:t xml:space="preserve">로봇의 다양한 모듈을 이루는 구성요소를 잘못 조작하면 모터처럼 각도에 따라 쉽게 망가질 수도 있다. 이러한 고가의 부품들이 망가지는 사고를 방지하기 위해 로봇 제작자는 발생할 수 있는 고장의 문제들을 매뉴얼로 작성하여 사용자들이 이해하기 쉽게 정보를 제공해줘야 한다. </w:t>
      </w:r>
    </w:p>
    <w:p w:rsidR="00000000" w:rsidDel="00000000" w:rsidP="00000000" w:rsidRDefault="00000000" w:rsidRPr="00000000" w14:paraId="0000065E">
      <w:pPr>
        <w:ind w:left="1440" w:firstLine="0"/>
        <w:rPr/>
      </w:pPr>
      <w:r w:rsidDel="00000000" w:rsidR="00000000" w:rsidRPr="00000000">
        <w:rPr>
          <w:rtl w:val="0"/>
        </w:rPr>
      </w:r>
    </w:p>
    <w:p w:rsidR="00000000" w:rsidDel="00000000" w:rsidP="00000000" w:rsidRDefault="00000000" w:rsidRPr="00000000" w14:paraId="0000065F">
      <w:pPr>
        <w:ind w:left="1440" w:firstLine="0"/>
        <w:rPr/>
      </w:pPr>
      <w:r w:rsidDel="00000000" w:rsidR="00000000" w:rsidRPr="00000000">
        <w:rPr>
          <w:rtl w:val="0"/>
        </w:rPr>
        <w:t xml:space="preserve">로봇을 구동시키면서 로봇의 특징상 중간에 배터리가 충전되지 않고 배터리가 빨리 소모되는 문제가 있었다. 이러한 사용자가 해결하기 힘든 문제에 대해 로봇 제작자는 해당 면접 서비스를 잘 진행할 수 있도록 A/S 서비스를 제공해주어야 한다. </w:t>
      </w:r>
    </w:p>
    <w:p w:rsidR="00000000" w:rsidDel="00000000" w:rsidP="00000000" w:rsidRDefault="00000000" w:rsidRPr="00000000" w14:paraId="00000660">
      <w:pPr>
        <w:ind w:left="1440" w:firstLine="0"/>
        <w:rPr/>
      </w:pPr>
      <w:r w:rsidDel="00000000" w:rsidR="00000000" w:rsidRPr="00000000">
        <w:rPr>
          <w:rtl w:val="0"/>
        </w:rPr>
      </w:r>
    </w:p>
    <w:p w:rsidR="00000000" w:rsidDel="00000000" w:rsidP="00000000" w:rsidRDefault="00000000" w:rsidRPr="00000000" w14:paraId="00000661">
      <w:pPr>
        <w:ind w:left="1440" w:firstLine="0"/>
        <w:rPr/>
      </w:pPr>
      <w:r w:rsidDel="00000000" w:rsidR="00000000" w:rsidRPr="00000000">
        <w:rPr>
          <w:rtl w:val="0"/>
        </w:rPr>
        <w:t xml:space="preserve">프로그램 개발자는 가장 큰 문제로 발전할 수 있는 보안에 대한 문제를 고려하여야 한다. 프로젝트의 주제가 면접을 보조하는 로봇이기 때문에 로봇 특성상 면접 서비스를 이용하는 사용자의 얼굴, 음성, 발화 내용에 대한 데이터 수집이 필요하다. 이러한 정보들이 면접 종료 후, 즉시 사라지도록 설계하여야 하고 사용자의 면접 결과에 대한 점수들만 남아서 사용자가 지속적으로 확인할 수 있도록 하여야 한다.</w:t>
      </w:r>
    </w:p>
    <w:p w:rsidR="00000000" w:rsidDel="00000000" w:rsidP="00000000" w:rsidRDefault="00000000" w:rsidRPr="00000000" w14:paraId="00000662">
      <w:pPr>
        <w:ind w:left="1440" w:firstLine="0"/>
        <w:rPr/>
      </w:pPr>
      <w:r w:rsidDel="00000000" w:rsidR="00000000" w:rsidRPr="00000000">
        <w:rPr>
          <w:rtl w:val="0"/>
        </w:rPr>
      </w:r>
    </w:p>
    <w:p w:rsidR="00000000" w:rsidDel="00000000" w:rsidP="00000000" w:rsidRDefault="00000000" w:rsidRPr="00000000" w14:paraId="00000663">
      <w:pPr>
        <w:numPr>
          <w:ilvl w:val="0"/>
          <w:numId w:val="12"/>
        </w:numPr>
        <w:ind w:left="1440" w:hanging="360"/>
        <w:rPr>
          <w:u w:val="none"/>
        </w:rPr>
      </w:pPr>
      <w:r w:rsidDel="00000000" w:rsidR="00000000" w:rsidRPr="00000000">
        <w:rPr>
          <w:rtl w:val="0"/>
        </w:rPr>
        <w:t xml:space="preserve">면접 서비스를 기업 인재 선발로 직접적으로 사용하는 기업 담당자의 경우에는 면접 질문과 로봇의 모션 및 반응을 설정할 때 면접 지원자에게 인신 공격이 되지 않도록 윤리적인 범위 안에서 질문할 수 있는 매뉴얼을 구비하고 그 매뉴얼에 따라 설정하여야 할 것이다.</w:t>
      </w:r>
    </w:p>
    <w:p w:rsidR="00000000" w:rsidDel="00000000" w:rsidP="00000000" w:rsidRDefault="00000000" w:rsidRPr="00000000" w14:paraId="00000664">
      <w:pPr>
        <w:ind w:left="1440" w:firstLine="0"/>
        <w:rPr/>
      </w:pPr>
      <w:r w:rsidDel="00000000" w:rsidR="00000000" w:rsidRPr="00000000">
        <w:rPr>
          <w:rtl w:val="0"/>
        </w:rPr>
      </w:r>
    </w:p>
    <w:p w:rsidR="00000000" w:rsidDel="00000000" w:rsidP="00000000" w:rsidRDefault="00000000" w:rsidRPr="00000000" w14:paraId="00000665">
      <w:pPr>
        <w:ind w:left="1440" w:firstLine="0"/>
        <w:rPr/>
      </w:pPr>
      <w:r w:rsidDel="00000000" w:rsidR="00000000" w:rsidRPr="00000000">
        <w:rPr>
          <w:rtl w:val="0"/>
        </w:rPr>
        <w:t xml:space="preserve">로봇의 구동 각도와 같이 쉽게 고장이 날 수 있는 부분들은 사용자가 쉽게 인지할 수 있도록 설명서에 기술하거나 경고 스티커를 부착하도록 한다.</w:t>
      </w:r>
    </w:p>
    <w:p w:rsidR="00000000" w:rsidDel="00000000" w:rsidP="00000000" w:rsidRDefault="00000000" w:rsidRPr="00000000" w14:paraId="00000666">
      <w:pPr>
        <w:ind w:left="1440" w:firstLine="0"/>
        <w:rPr/>
      </w:pPr>
      <w:r w:rsidDel="00000000" w:rsidR="00000000" w:rsidRPr="00000000">
        <w:rPr>
          <w:rtl w:val="0"/>
        </w:rPr>
      </w:r>
    </w:p>
    <w:p w:rsidR="00000000" w:rsidDel="00000000" w:rsidP="00000000" w:rsidRDefault="00000000" w:rsidRPr="00000000" w14:paraId="00000667">
      <w:pPr>
        <w:ind w:left="1440" w:firstLine="0"/>
        <w:rPr/>
      </w:pPr>
      <w:r w:rsidDel="00000000" w:rsidR="00000000" w:rsidRPr="00000000">
        <w:rPr>
          <w:rtl w:val="0"/>
        </w:rPr>
        <w:t xml:space="preserve">사용 방법이 까다롭다고 느껴질 수도 있는데, 사용자들이 쉽게 사용할 수 있도록 체계적인 사용 매뉴얼도 제공하도록 한다.</w:t>
      </w:r>
    </w:p>
    <w:p w:rsidR="00000000" w:rsidDel="00000000" w:rsidP="00000000" w:rsidRDefault="00000000" w:rsidRPr="00000000" w14:paraId="00000668">
      <w:pPr>
        <w:ind w:left="1440" w:firstLine="0"/>
        <w:rPr/>
      </w:pPr>
      <w:r w:rsidDel="00000000" w:rsidR="00000000" w:rsidRPr="00000000">
        <w:rPr>
          <w:rtl w:val="0"/>
        </w:rPr>
      </w:r>
    </w:p>
    <w:p w:rsidR="00000000" w:rsidDel="00000000" w:rsidP="00000000" w:rsidRDefault="00000000" w:rsidRPr="00000000" w14:paraId="00000669">
      <w:pPr>
        <w:ind w:left="1440" w:firstLine="0"/>
        <w:rPr/>
      </w:pPr>
      <w:r w:rsidDel="00000000" w:rsidR="00000000" w:rsidRPr="00000000">
        <w:rPr>
          <w:rtl w:val="0"/>
        </w:rPr>
        <w:t xml:space="preserve">보안의 경우에 각별히 주의하여, 사용자의 정보를 면접 사용 후, 바로 삭제되도록 서비스를 설계한다. </w:t>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5" w:right="0" w:hanging="800"/>
        <w:jc w:val="both"/>
        <w:rPr>
          <w:rFonts w:ascii="Malgun Gothic" w:cs="Malgun Gothic" w:eastAsia="Malgun Gothic" w:hAnsi="Malgun Gothic"/>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rPr>
          <w:b w:val="1"/>
          <w:color w:val="4f81bd"/>
        </w:rPr>
      </w:pPr>
      <w:r w:rsidDel="00000000" w:rsidR="00000000" w:rsidRPr="00000000">
        <w:rPr>
          <w:rtl w:val="0"/>
        </w:rPr>
      </w:r>
    </w:p>
    <w:p w:rsidR="00000000" w:rsidDel="00000000" w:rsidP="00000000" w:rsidRDefault="00000000" w:rsidRPr="00000000" w14:paraId="0000066C">
      <w:pPr>
        <w:rPr>
          <w:color w:val="ff0000"/>
          <w:highlight w:val="white"/>
        </w:rPr>
      </w:pPr>
      <w:r w:rsidDel="00000000" w:rsidR="00000000" w:rsidRPr="00000000">
        <w:rPr>
          <w:b w:val="1"/>
          <w:rtl w:val="0"/>
        </w:rPr>
        <w:t xml:space="preserve">B.4 전문인으로서 자기주도적 평생학습 계획</w:t>
      </w:r>
      <w:r w:rsidDel="00000000" w:rsidR="00000000" w:rsidRPr="00000000">
        <w:rPr>
          <w:rtl w:val="0"/>
        </w:rPr>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both"/>
        <w:rPr>
          <w:color w:val="ff0000"/>
          <w:highlight w:val="white"/>
        </w:rPr>
      </w:pPr>
      <w:r w:rsidDel="00000000" w:rsidR="00000000" w:rsidRPr="00000000">
        <w:rPr>
          <w:rtl w:val="0"/>
        </w:rPr>
      </w:r>
    </w:p>
    <w:p w:rsidR="00000000" w:rsidDel="00000000" w:rsidP="00000000" w:rsidRDefault="00000000" w:rsidRPr="00000000" w14:paraId="0000066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rtl w:val="0"/>
        </w:rPr>
        <w:t xml:space="preserve">이혁인 학부생</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(1 페이지 )</w:t>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640"/>
        <w:jc w:val="both"/>
        <w:rPr/>
      </w:pPr>
      <w:r w:rsidDel="00000000" w:rsidR="00000000" w:rsidRPr="00000000">
        <w:rPr>
          <w:rtl w:val="0"/>
        </w:rPr>
        <w:t xml:space="preserve">전산 동아리 CRA에서 방학 프로젝트로 예비 수강 신청 서비스를 제공하는 웹 사이트를 제작해 보았던 경험이 있습니다. 막 전공에 입문한 시기에 진행했던 방학 프로젝트였기 때문에, 모든 부분이 다 처음 겪어 보는 경험이었으며 생소했습니다. 더욱이, 새로운 서비스를 개발하기 위해 거치는 협업의 단계들도 처음 경험해 보았습니다. 와이어 프레임을 만들고 논리적인 세부 설계를 통해 목업을 만드는 과정, 프로토 타입을 만드느 과정 모두 처음 겪었던 터라 신선했습니다. 또한, 협업을 위해 trello 툴과 git을 사용하면서 팀 프로젝트를 어떻게 진행하는것이 효과적인 방안인 것인지도 배웠습니다. 프론트 엔드를 담당하여 프로그램의 큰 틀을 짜고, 세부 내용들을 유기적으로 배치하고 연결하는 과정이 힘들었지만, infren 강의, 생활 코딩 강의, 선배님 특강 등 부가적인 학습과 자기주도 학습을 통해 매번 부딪혔던 난관을 극복해 냈습니다. </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최근에는 특허 출원과 캡스톤 프로젝트를 진행하면서, 외국 강의와 infren 강의를 찾아 들었던 것이 큰 도움이 되었음을 느꼈습니다. 특히 특허의 경우에는, 아무도 특허 출원의 경험이 없었기 때문에 출원 과정에서 겪었던 다양한 난관들을 변리사님, 교수님과 상담하고 회의를 거듭하며 목표치를 달성할 수 있었습니다. </w:t>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캡스톤의 경우에는 마이크를 통해 들어오는 사람의 목소리를 FFT를 통해 web page상의 주파수 그래프로 plot시켜주는 과정에서 많은 어려움을 겪었는데, 외국 강의를 들으며 애매하게 알고 있었던 개념들을 재확립 할 수 있었으며 이것을 바탕으로 올바른 수식을 정립하여 올바른 주파수 출력을 이끌어 낼 수 있었습니다 .또한, 로봇 개발을 위해 사용되는 닷넷 프레임워크의 경우에도 인프런 강의를 통해 어떤 언어이며 어떤 방식으로 동작하는지 세부적으로 배울 수 있었으며, 추후 네트워크 연결 및 모듈 개발 부분에 있어 이렇게 강의를 들었던 부분이 큰 도움이 되었음을 깨달았습니다.</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앞서 언급한 프로젝트 모두 구현을 마치고 사용자 피드백을 통해 내부 회의를 거듭하여 더 나은 대안을 마련했다는 점에서 공통점이 있습니다. 예비 수강 서비스의 경우, 사용자가 사용하기에 어렵고 배치가 눈에 들어 오지 않는 다는 피드백을 받고, 다시 디자이너와 계속된 회의 및 여러가지의 프로토타입 투표 등을 통해 결국 사용자가 쉽고 빠르게 예비 시간표를 생성할 수 있었다는 피드백을 받을 수 있었습니다. </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캡스톤의 경우, 한동대 학우 30명을 대상으로 진행한 베타 테스트 결과 사용자를 위한 난이도 조절 및 영어 질문에 대한 로봇의 세부 대응 방안에 대한 문의 등에 대한 피드백이 있었습니다. 이 부분을 즉시 반영하여 사용자가 본인이 선호하는 난이도를 선택할 수 있고, 영어 질문에서 한국어로 답변했을 때 감점 부여 및 한국어 답변에 대한 안내를 출력해 주는 등의 기능을 설정해 주어 만족도를 얻어낼 수 있었습니다.</w:t>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이처럼 맡은 분야와 부여된 업무에 대한 책임감이 있다면, 열정을 가지고 문제를 해결하며 끝까지 맡은 바 를 완수해내는 경험한 적이 많기 때문에, 졸업 이후에도 관심이 있는 분야 혹은 꼭 한번 도전해 보고 싶은 분야가 있다면 위와 마찬가지로 추가적인 강의를 신청하여 들으며 전문성을 함양하며, 체계적인 프로젝트의 설계, 진행, 마무리를 목표로 끝까지 노력할 것입니다. 이번 방학의 경우에도 평소 4차 산업 혁명에 대해 호기심을 가지고 관심있게 바라보았던 딥러닝과 빅데이터를 공부할 계획입니다. 패스트 캠퍼스에서 진행하는 딥러닝 분석 및 실습 강의, 데이터 마이닝 실습 강의 등을 신청하여 수강 대기중인 상태이며, 평소에 궁금했던 지적인 호기심, 그리고 자기계발 두가지를 모두 잡고 싶습니다.</w:t>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t xml:space="preserve">더욱이, 위 방안을 통해 새로이 배운 내용들과 기존에 제가 알고 있는 전공 내용, 그리고 저의 장점 중 하나인 빠른 상황 판단 능력들을 접목하여 새로운 경험과 기술을 창조해내고 싶습니다. 캡스톤 프로젝트와 특허 출원, 그리고 방학 프로젝트에서 경험했던 것처럼, 기존에 존재하지 않는 분야에 대한 소비자의 니즈를 분명히 파악하고 그러한 부분에 합당하게 충족시킬 수 있는 가용 서비스를 마련하여 필요한 소비자에게 제공하고 싶습니다.</w:t>
      </w:r>
    </w:p>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7E">
      <w:pPr>
        <w:ind w:left="800" w:firstLine="0"/>
        <w:rPr/>
      </w:pPr>
      <w:r w:rsidDel="00000000" w:rsidR="00000000" w:rsidRPr="00000000">
        <w:rPr>
          <w:rtl w:val="0"/>
        </w:rPr>
        <w:t xml:space="preserve">추가적으로, 이번 캡스톤 경진대회를 준비하면서, 발표의 중요성에 대해 깨달았습니다. 열심히 프로젝트를 진행하는 것도 좋지만, 조리 있게 본인이 진행한 내용을 이해하기 쉽게 설명하고 전하는 바가 무엇인지 분명히 전달하는 것이 얼마나 중요한 것인지를 수많은 발표 준비과정 속에서 배울 수 있었습니다. 또한 영어 발표를 준비하고 스스로 촬영한 발표영상을 점검하는 과정을 무수히 많이 겪으면서, 아직까지 스스로 많이 부족하다는 생각을 많이 했습니다. </w:t>
      </w:r>
    </w:p>
    <w:p w:rsidR="00000000" w:rsidDel="00000000" w:rsidP="00000000" w:rsidRDefault="00000000" w:rsidRPr="00000000" w14:paraId="0000067F">
      <w:pPr>
        <w:ind w:left="800" w:firstLine="0"/>
        <w:rPr/>
      </w:pPr>
      <w:r w:rsidDel="00000000" w:rsidR="00000000" w:rsidRPr="00000000">
        <w:rPr>
          <w:rtl w:val="0"/>
        </w:rPr>
      </w:r>
    </w:p>
    <w:p w:rsidR="00000000" w:rsidDel="00000000" w:rsidP="00000000" w:rsidRDefault="00000000" w:rsidRPr="00000000" w14:paraId="00000680">
      <w:pPr>
        <w:ind w:left="800" w:firstLine="0"/>
        <w:rPr/>
      </w:pPr>
      <w:r w:rsidDel="00000000" w:rsidR="00000000" w:rsidRPr="00000000">
        <w:rPr>
          <w:rtl w:val="0"/>
        </w:rPr>
        <w:t xml:space="preserve">조리있고 분명하고 간결하게 제가 전하고자 하는 메세지를 전달하기까지 너무 많은 시간이 걸렸고, 이 과정에서 저의 발표 역량이 생각보다 많이 부족했음을 깨달았습니다. 때문에 발표 준비와 더불어 영어로 저의 생각과 논리를 발음 연습, 제스처, 아이 트래킹 등을 집중적으로 연습하고 분명하게 전달할 수 있는 연습을 틈틈히 하고자 합니다. 이를 바탕으로 제가 프로젝트를 진행하면서 배운 값비싼 경험들과 진행과정에 대한 전반적인 흐름 및 구조를 매번 체계적으로 정리하고 보관하여, 기회가 될 때마다 유투브 플랫폼 혹은 학회등을 통해 발표해 보고 싶습니다.</w:t>
      </w:r>
    </w:p>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8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rtl w:val="0"/>
        </w:rPr>
        <w:t xml:space="preserve">곽영혜 학부생</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(1 페이지 )</w:t>
      </w:r>
    </w:p>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pPr>
      <w:r w:rsidDel="00000000" w:rsidR="00000000" w:rsidRPr="00000000">
        <w:rPr>
          <w:rtl w:val="0"/>
        </w:rPr>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t xml:space="preserve">방학마다 학부에서 진행하는 캠프를 진행하면서 정규 수업에서 배우지 못하는 부분들을 채워나가거나 새로운 분야에 대한 지식을 배울 수 있었습니다. 특히, Unity Camp를 진행하면서 새로운 분야에 대한 흥미를 가지게 되었으며 이를 활용하는 분야에 대한 관심을 지속적으로 가질 수 있었습니다. </w:t>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t xml:space="preserve">Unity 프로그램과 이를 위한 C# 프로그래밍 언어를 공부하기 위해 구름 에듀나 Inflearn과 같은 온라인 학습 강의 사이트를 통해 공부를 진행하였으며 이로 인해 공학 프로젝트 기획, 캡스톤에서 영상인식을 담당할 때 수월하게 진행할 수 있었습니다.</w:t>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r>
    </w:p>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t xml:space="preserve">또한 Unity를 통해 알게된 모바일 게임이라는 분야에 대해 자세히을 알아보기 위해 Google Play Indie Game Festival이나 G-Star과 같은 전시회를 통해 개인이나 소수 개발자들의 게임 개발까지의 과정이나 현황, 그리고 게임 개발시 사용되는 기술들에 대해 알아갈 수 있었습니다.</w:t>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t xml:space="preserve">현재 이번 하계 현장실습을 온라인 상으로 진행하고 있는 상태이며 실습 기업이 Unity를 사용한 VR/AR기술을 주력으로 하고 있는 만큼 이번 하계 실습으로 현장에서의 Unity는 어떤 부분에서 집중적으로 사용되는지와 그에 따른 주력 언어가 충분히 숙달되어 있는지를 알아가고자 합니다. 실습이 끝난 이후에는 실습동안 알게 되는 부족한 점을 채우기 위해 개인적인 공부를 진행할 계획입니다.</w:t>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t xml:space="preserve">졸업 이후, Unity를 활용한 VR/AR 분야나 모바일 게임 분야에 대한 전문성을 갖춰나가고 싶으며 이를 위한 개인적인 공부 및 개발을 진행하고자 합니다. 위에서 언급한 Inflearn과 같은 온라인 수업을 통해 게임 개발을 진행함과 동시에 Unity 개발자로서의 취직을 준비하고자 합니다.</w:t>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left"/>
        <w:rPr/>
      </w:pPr>
      <w:r w:rsidDel="00000000" w:rsidR="00000000" w:rsidRPr="00000000">
        <w:rPr>
          <w:rtl w:val="0"/>
        </w:rPr>
      </w:r>
    </w:p>
    <w:p w:rsidR="00000000" w:rsidDel="00000000" w:rsidP="00000000" w:rsidRDefault="00000000" w:rsidRPr="00000000" w14:paraId="0000068E">
      <w:pPr>
        <w:numPr>
          <w:ilvl w:val="0"/>
          <w:numId w:val="6"/>
        </w:numPr>
        <w:ind w:left="800" w:hanging="400"/>
        <w:rPr>
          <w:rFonts w:ascii="Malgun Gothic" w:cs="Malgun Gothic" w:eastAsia="Malgun Gothic" w:hAnsi="Malgun Gothic"/>
        </w:rPr>
      </w:pPr>
      <w:r w:rsidDel="00000000" w:rsidR="00000000" w:rsidRPr="00000000">
        <w:rPr>
          <w:b w:val="1"/>
          <w:rtl w:val="0"/>
        </w:rPr>
        <w:t xml:space="preserve">이체은 학부생</w:t>
      </w:r>
      <w:r w:rsidDel="00000000" w:rsidR="00000000" w:rsidRPr="00000000">
        <w:rPr>
          <w:rtl w:val="0"/>
        </w:rPr>
        <w:t xml:space="preserve">: (1 페이지 )</w:t>
      </w:r>
    </w:p>
    <w:p w:rsidR="00000000" w:rsidDel="00000000" w:rsidP="00000000" w:rsidRDefault="00000000" w:rsidRPr="00000000" w14:paraId="0000068F">
      <w:pPr>
        <w:ind w:left="0" w:firstLine="0"/>
        <w:rPr/>
      </w:pPr>
      <w:r w:rsidDel="00000000" w:rsidR="00000000" w:rsidRPr="00000000">
        <w:rPr>
          <w:rtl w:val="0"/>
        </w:rPr>
      </w:r>
    </w:p>
    <w:p w:rsidR="00000000" w:rsidDel="00000000" w:rsidP="00000000" w:rsidRDefault="00000000" w:rsidRPr="00000000" w14:paraId="00000690">
      <w:pPr>
        <w:ind w:left="800" w:firstLine="640"/>
        <w:rPr/>
      </w:pPr>
      <w:r w:rsidDel="00000000" w:rsidR="00000000" w:rsidRPr="00000000">
        <w:rPr>
          <w:rtl w:val="0"/>
        </w:rPr>
        <w:t xml:space="preserve">저는 1학년 때부터 Chips Chips라는 전자 학회를 들어가서 신입 프로젝트 및 다양한 활동들에 참여하였습니다. 먼저, 신입 프로젝트에서 IoT DoorLock을 제작하였습니다. Bluetooth 모듈을 사용하여 스마트폰 어플과 통신할 수 있도록 하였습니다. 간단한 제어를 위한 어플리케이션이었기 때문에 앱인벤터라는 프로그램을 사용하여 앱을 개발하였고 DoorLock의 서보모터를 제어하여 DoorLock이 잠겼다가 열렸다가 할 수 있도록 하였습니다. 그리고 DoorLock 윗 부분에 라즈베리파이를 설치하여 카메라를 통해 어떤 사람이 접근하였는지 확인할 수 있도록 하여 보안 부분도 강화하였습니다. 그리고 비밀번호를 설정하여 5회 이상 틀리게 되면 비상 경고음이 출력될 수 있도록 하였고, 몇 번 틀렸는지와 열 수 있는 남은 시간 초를 7-segment에 출력하도록 하였습니다. 그 과정에서 다양한 모듈을 사용할 수 있는 경험을 해보았고 여러 학회원들과 함께 프로젝트를 진행하는 소중한 경험을 할 수 있었습니다. 전공수업 외에 전공수업에서 배운 내용을 토대로 프로젝트를 진행할 수 있다는 것이 신기했고 혼자 하는 것보다 더 크게 성장할 수 있었던 경험이라고 생각합니다.</w:t>
      </w:r>
    </w:p>
    <w:p w:rsidR="00000000" w:rsidDel="00000000" w:rsidP="00000000" w:rsidRDefault="00000000" w:rsidRPr="00000000" w14:paraId="00000691">
      <w:pPr>
        <w:ind w:left="800" w:firstLine="640"/>
        <w:rPr/>
      </w:pPr>
      <w:r w:rsidDel="00000000" w:rsidR="00000000" w:rsidRPr="00000000">
        <w:rPr>
          <w:rtl w:val="0"/>
        </w:rPr>
      </w:r>
    </w:p>
    <w:p w:rsidR="00000000" w:rsidDel="00000000" w:rsidP="00000000" w:rsidRDefault="00000000" w:rsidRPr="00000000" w14:paraId="00000692">
      <w:pPr>
        <w:ind w:left="800" w:firstLine="0"/>
        <w:rPr/>
      </w:pPr>
      <w:r w:rsidDel="00000000" w:rsidR="00000000" w:rsidRPr="00000000">
        <w:rPr>
          <w:rtl w:val="0"/>
        </w:rPr>
        <w:tab/>
        <w:t xml:space="preserve">2019년도 여름방학에 서울 텍톤스페이스라는 곳에서 인턴을 하며 플립플랍이라는 IoT Display를 제어하는 역할을 맡았습니다. 원래는 Window Board로 제어되었지만 30만원 가량의 높은 비용을 줄이기 위해 가격이 저렴한 보드로 대체하는 것이 주 목표였습니다. 그래서 수업에서 비교적 많이 다루어 보았던 Arduino Board로 제어를 하는 것을 시도해보았습니다. 코드와 보드 내부에 있는 모듈들이 달라서 처음에는 많은 고생을 했지만, 회사 내부의 멘토분과 다른 인턴들과 함께 시도해보며 결괒거으로 성공할 수 있었던 것 같습니다. 그리고 제어를 스마트폰 앱으로 진행을 하며 앱과 IoT Display를 연동시키는 방법을 알 수 있었습니다. 또한, 앱 내부의 UI들은 디자이너 인턴 분이 진행해주며 함께 협업할 수 있는 기회도 있었습니다. 이 과정에서 엔지니어, 개발자, 디자이너가 어떻게 분업하여 일해야하는지도 알 수 있었고, 소통하는 방법 또한 배울 수 있었습니다. 그리고 개발만 하는 것이 중요한 것이 아니라 클라이언트의 의견을 잘 반영하는 것도 중요했는데, 이 과정에서 어떻게 의견을 조율해야 하고 우리가 개발하는 프로세스들을 클라이언트에게 소개해야하는지도 배울 수 있었습니다. 그리고 회사 내의 아이디어 회의에도 참여하여 실제 기업들이 어떻게 일을 진행하는지 알 수 있었고, 아이디어를 직접 내보며 회의에 직접 참여할 수도 있었습니다. 최종적으로 IoT Display</w:t>
        <w:tab/>
        <w:t xml:space="preserve">를 제어하는 것에 성공하여 실제 필드에서의 자신감도 얻고 학교에 돌아와서도 과제와 시험을 통해 점수만 얻는 것이 아니라 나중에 사회에 나아가서 도움이 되기 위해 어떤 부분을 스스로 성장시켜야 할지 감을 잡을 수 있는 시간이었습니다. </w:t>
      </w:r>
    </w:p>
    <w:p w:rsidR="00000000" w:rsidDel="00000000" w:rsidP="00000000" w:rsidRDefault="00000000" w:rsidRPr="00000000" w14:paraId="00000693">
      <w:pPr>
        <w:ind w:left="800" w:firstLine="0"/>
        <w:rPr/>
      </w:pPr>
      <w:r w:rsidDel="00000000" w:rsidR="00000000" w:rsidRPr="00000000">
        <w:rPr>
          <w:rtl w:val="0"/>
        </w:rPr>
      </w:r>
    </w:p>
    <w:p w:rsidR="00000000" w:rsidDel="00000000" w:rsidP="00000000" w:rsidRDefault="00000000" w:rsidRPr="00000000" w14:paraId="00000694">
      <w:pPr>
        <w:ind w:left="800" w:firstLine="640"/>
        <w:rPr/>
      </w:pPr>
      <w:r w:rsidDel="00000000" w:rsidR="00000000" w:rsidRPr="00000000">
        <w:rPr>
          <w:rtl w:val="0"/>
        </w:rPr>
        <w:t xml:space="preserve">캡스톤을 1년간 진행하면서 연구에만 집중한 것이 아니라 증명을 받기 위해 두 가지 활동을 함께 진행하였습니다. 첫 번째는 특허 출원을 진행하면서, 실제로 특허에 필요한 서류들을 작성해보고 변리사님과 특허 출원을 위한 대화들을 나누며 나중에 개발자가 되어 자신의 기술을 보증받고 지키기 위해서 어떤 과정들이 필요한지 체계적으로 알 수 있었던 계기가 되었습니다. 그리고 특허 캠프를 진행하며 여러 회사들의 사례들을 알 수 있었고 명세서를 작성하는 요령도 배울 수 있었습니다. 무엇보다 팀원들과 함께 나누었던 대화에서 가장 큰 성장을 할 수 있었는데, 제 생각만을 가지고 flow chart나 기능들을 기술할 때 생기는 오류들을 팀원들과의 대화를 통해 대부분 수정할 수 있었습니다. 두 번째는 논문 작성을 했던 경험입니다. 처음 써보는 논문이라 Abstract를 작성하는 데만 9시간이 걸리기도 했지만, 짧은 분량 안에 저희가 말하고자 하는 것을 명료하게 요약하는 방법을 알 수 있었습니다. 그리고 그 과정을 통해 우리가 진행했던 프로젝트를 효과적으로 설명할 수 있게 되었고, 해당 학회에서 인정을 받을 수 있는 기회를 얻을 수 있었습니다.</w:t>
      </w:r>
    </w:p>
    <w:p w:rsidR="00000000" w:rsidDel="00000000" w:rsidP="00000000" w:rsidRDefault="00000000" w:rsidRPr="00000000" w14:paraId="00000695">
      <w:pPr>
        <w:ind w:left="800" w:firstLine="640"/>
        <w:rPr/>
      </w:pPr>
      <w:r w:rsidDel="00000000" w:rsidR="00000000" w:rsidRPr="00000000">
        <w:rPr>
          <w:rtl w:val="0"/>
        </w:rPr>
      </w:r>
    </w:p>
    <w:p w:rsidR="00000000" w:rsidDel="00000000" w:rsidP="00000000" w:rsidRDefault="00000000" w:rsidRPr="00000000" w14:paraId="00000696">
      <w:pPr>
        <w:ind w:left="800" w:firstLine="640"/>
        <w:rPr/>
      </w:pPr>
      <w:r w:rsidDel="00000000" w:rsidR="00000000" w:rsidRPr="00000000">
        <w:rPr>
          <w:rtl w:val="0"/>
        </w:rPr>
        <w:t xml:space="preserve">앞으로 여러 사이드 프로젝트들을 진행하고 싶습니다. 과거에 진행하려고 아이디어를 제출해서 우수상을 받았던 어린이 보호구역 스마트 세이프 시스템들 프로토 타입으로 구현하여 실제 초등학교 근처에서 생기는 많은 교통 사고 문제들을 해결해보고 싶기도 합니다. 한 가지 분야에만 국한되어 실력을 쌓기보다 학부생 시기에는 최대한 다양한 분야의 학문을 체험해보고 프로젝트를 진행해보고자 합니다.</w:t>
      </w:r>
    </w:p>
    <w:p w:rsidR="00000000" w:rsidDel="00000000" w:rsidP="00000000" w:rsidRDefault="00000000" w:rsidRPr="00000000" w14:paraId="00000697">
      <w:pPr>
        <w:ind w:left="800" w:firstLine="640"/>
        <w:rPr/>
      </w:pPr>
      <w:r w:rsidDel="00000000" w:rsidR="00000000" w:rsidRPr="00000000">
        <w:rPr>
          <w:rtl w:val="0"/>
        </w:rPr>
      </w:r>
    </w:p>
    <w:p w:rsidR="00000000" w:rsidDel="00000000" w:rsidP="00000000" w:rsidRDefault="00000000" w:rsidRPr="00000000" w14:paraId="00000698">
      <w:pPr>
        <w:ind w:left="800" w:firstLine="640"/>
        <w:rPr/>
      </w:pPr>
      <w:r w:rsidDel="00000000" w:rsidR="00000000" w:rsidRPr="00000000">
        <w:rPr>
          <w:rtl w:val="0"/>
        </w:rPr>
        <w:t xml:space="preserve">또한 전기기사 자격증을 준비하며 높은 난이도의 전기/전자 분야에도 익숙해지고 싶습니다. 그리고 해당 자격증을 준비하며 빠르게 문제 푸는 능력들도 얻어서 문제가 발생하였을 때 신속하게 처리할 수 있는 인재로 성장하고 싶습니다.</w:t>
      </w:r>
    </w:p>
    <w:p w:rsidR="00000000" w:rsidDel="00000000" w:rsidP="00000000" w:rsidRDefault="00000000" w:rsidRPr="00000000" w14:paraId="00000699">
      <w:pPr>
        <w:ind w:left="800" w:firstLine="0"/>
        <w:rPr/>
      </w:pPr>
      <w:r w:rsidDel="00000000" w:rsidR="00000000" w:rsidRPr="00000000">
        <w:rPr>
          <w:rtl w:val="0"/>
        </w:rPr>
      </w:r>
    </w:p>
    <w:p w:rsidR="00000000" w:rsidDel="00000000" w:rsidP="00000000" w:rsidRDefault="00000000" w:rsidRPr="00000000" w14:paraId="0000069A">
      <w:pPr>
        <w:rPr>
          <w:b w:val="1"/>
        </w:rPr>
      </w:pPr>
      <w:r w:rsidDel="00000000" w:rsidR="00000000" w:rsidRPr="00000000">
        <w:rPr>
          <w:rtl w:val="0"/>
        </w:rPr>
      </w:r>
    </w:p>
    <w:p w:rsidR="00000000" w:rsidDel="00000000" w:rsidP="00000000" w:rsidRDefault="00000000" w:rsidRPr="00000000" w14:paraId="0000069B">
      <w:pPr>
        <w:rPr>
          <w:b w:val="1"/>
        </w:rPr>
      </w:pPr>
      <w:r w:rsidDel="00000000" w:rsidR="00000000" w:rsidRPr="00000000">
        <w:rPr>
          <w:b w:val="1"/>
          <w:rtl w:val="0"/>
        </w:rPr>
        <w:t xml:space="preserve">B.5 프로젝트 수행 개인별 소감</w:t>
      </w:r>
    </w:p>
    <w:p w:rsidR="00000000" w:rsidDel="00000000" w:rsidP="00000000" w:rsidRDefault="00000000" w:rsidRPr="00000000" w14:paraId="0000069C">
      <w:pPr>
        <w:rPr>
          <w:b w:val="1"/>
        </w:rPr>
      </w:pPr>
      <w:r w:rsidDel="00000000" w:rsidR="00000000" w:rsidRPr="00000000">
        <w:rPr>
          <w:rtl w:val="0"/>
        </w:rPr>
      </w:r>
    </w:p>
    <w:p w:rsidR="00000000" w:rsidDel="00000000" w:rsidP="00000000" w:rsidRDefault="00000000" w:rsidRPr="00000000" w14:paraId="0000069D">
      <w:pPr>
        <w:rPr/>
      </w:pPr>
      <w:r w:rsidDel="00000000" w:rsidR="00000000" w:rsidRPr="00000000">
        <w:rPr>
          <w:b w:val="1"/>
          <w:rtl w:val="0"/>
        </w:rPr>
        <w:tab/>
      </w:r>
      <w:r w:rsidDel="00000000" w:rsidR="00000000" w:rsidRPr="00000000">
        <w:rPr>
          <w:rtl w:val="0"/>
        </w:rPr>
        <w:t xml:space="preserve">이혁인 학부생:</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ind w:left="720" w:firstLine="0"/>
        <w:rPr/>
      </w:pPr>
      <w:r w:rsidDel="00000000" w:rsidR="00000000" w:rsidRPr="00000000">
        <w:rPr>
          <w:rtl w:val="0"/>
        </w:rPr>
        <w:t xml:space="preserve">처음 [사람과 상호작용하는 로봇 머리 연구 및 개발] 이라는 주제를 보았을 때는 막연히 신기하고 흥미롭게 다가왔습니다. 과연 로봇이 어떠한 방법으로 사람과 정보를 주고 받으면서 만족할 만한 서비스를 제공할 수 있을까 라는 호기심에 이끌려 도전하게 되었습니다. </w:t>
      </w:r>
    </w:p>
    <w:p w:rsidR="00000000" w:rsidDel="00000000" w:rsidP="00000000" w:rsidRDefault="00000000" w:rsidRPr="00000000" w14:paraId="000006A0">
      <w:pPr>
        <w:ind w:left="720" w:firstLine="0"/>
        <w:rPr/>
      </w:pPr>
      <w:r w:rsidDel="00000000" w:rsidR="00000000" w:rsidRPr="00000000">
        <w:rPr>
          <w:rtl w:val="0"/>
        </w:rPr>
      </w:r>
    </w:p>
    <w:p w:rsidR="00000000" w:rsidDel="00000000" w:rsidP="00000000" w:rsidRDefault="00000000" w:rsidRPr="00000000" w14:paraId="000006A1">
      <w:pPr>
        <w:ind w:left="720" w:firstLine="0"/>
        <w:rPr/>
      </w:pPr>
      <w:r w:rsidDel="00000000" w:rsidR="00000000" w:rsidRPr="00000000">
        <w:rPr>
          <w:rtl w:val="0"/>
        </w:rPr>
        <w:t xml:space="preserve">프로젝트를 진행하면서, 로봇의 모션, 외관등등이 사람에게 많은 영향을 미친다는 것을 알았고, 이러한 부분을 좀 더 보완하고 발전시켜보고자 고민한 끝에 , backchanneling 상호작용을 통해 사용자에게 자연스러운 피드백을 제공하는 면접 보조 로봇 이라는 세부 주제를 선정하게 되었습니다. 개인적으로 이 부분에서의 연구과정이 가장 재미있었던 것 같습니다. 새로운 분야에 대한 조사 및 공부를 통해 새로운 지식도 쌓을 수 있었고 이과정이 재미있었습니다. 이를 바탕으로 특허 출원 및 논문 작성 등 귀한 경험을 할 수 있었는데, 더욱 동기부여가 되어주었다고 생각합니다. </w:t>
      </w:r>
    </w:p>
    <w:p w:rsidR="00000000" w:rsidDel="00000000" w:rsidP="00000000" w:rsidRDefault="00000000" w:rsidRPr="00000000" w14:paraId="000006A2">
      <w:pPr>
        <w:ind w:left="720" w:firstLine="0"/>
        <w:rPr/>
      </w:pPr>
      <w:r w:rsidDel="00000000" w:rsidR="00000000" w:rsidRPr="00000000">
        <w:rPr>
          <w:rtl w:val="0"/>
        </w:rPr>
      </w:r>
    </w:p>
    <w:p w:rsidR="00000000" w:rsidDel="00000000" w:rsidP="00000000" w:rsidRDefault="00000000" w:rsidRPr="00000000" w14:paraId="000006A3">
      <w:pPr>
        <w:ind w:left="720" w:firstLine="0"/>
        <w:rPr/>
      </w:pPr>
      <w:r w:rsidDel="00000000" w:rsidR="00000000" w:rsidRPr="00000000">
        <w:rPr>
          <w:rtl w:val="0"/>
        </w:rPr>
        <w:t xml:space="preserve">사용자의 음성을 인식하고 분석하며 로봇이 피드백을 결정 짓도록 연결하는 과정은 매 순간이 난관이었고 어려웠습니다. 선행 연구도 없었던 터라 이방법 저방법을 찾아보면서 수많은 실패와 좌절의 연속 끝에 해결책을 발견한 경험이 셀 수없이 많았습니다.  </w:t>
      </w:r>
    </w:p>
    <w:p w:rsidR="00000000" w:rsidDel="00000000" w:rsidP="00000000" w:rsidRDefault="00000000" w:rsidRPr="00000000" w14:paraId="000006A4">
      <w:pPr>
        <w:ind w:left="720" w:firstLine="0"/>
        <w:rPr/>
      </w:pPr>
      <w:r w:rsidDel="00000000" w:rsidR="00000000" w:rsidRPr="00000000">
        <w:rPr>
          <w:rtl w:val="0"/>
        </w:rPr>
      </w:r>
    </w:p>
    <w:p w:rsidR="00000000" w:rsidDel="00000000" w:rsidP="00000000" w:rsidRDefault="00000000" w:rsidRPr="00000000" w14:paraId="000006A5">
      <w:pPr>
        <w:ind w:left="720" w:firstLine="0"/>
        <w:rPr/>
      </w:pPr>
      <w:r w:rsidDel="00000000" w:rsidR="00000000" w:rsidRPr="00000000">
        <w:rPr>
          <w:rtl w:val="0"/>
        </w:rPr>
        <w:t xml:space="preserve">하지만 로봇이 생각대로 움직이고, 작성한 프로그램이 의도한대로 수행되는 것을 보며 그동안 겪었던 좌절감과 실패의 아픔을 성공의 기쁨으로 승화 시킬 수 있었습니다. </w:t>
      </w:r>
    </w:p>
    <w:p w:rsidR="00000000" w:rsidDel="00000000" w:rsidP="00000000" w:rsidRDefault="00000000" w:rsidRPr="00000000" w14:paraId="000006A6">
      <w:pPr>
        <w:ind w:left="720" w:firstLine="0"/>
        <w:rPr/>
      </w:pPr>
      <w:r w:rsidDel="00000000" w:rsidR="00000000" w:rsidRPr="00000000">
        <w:rPr>
          <w:rtl w:val="0"/>
        </w:rPr>
      </w:r>
    </w:p>
    <w:p w:rsidR="00000000" w:rsidDel="00000000" w:rsidP="00000000" w:rsidRDefault="00000000" w:rsidRPr="00000000" w14:paraId="000006A7">
      <w:pPr>
        <w:ind w:left="720" w:firstLine="0"/>
        <w:rPr/>
      </w:pPr>
      <w:r w:rsidDel="00000000" w:rsidR="00000000" w:rsidRPr="00000000">
        <w:rPr>
          <w:rtl w:val="0"/>
        </w:rPr>
        <w:t xml:space="preserve">많은 실패 끝에 탄생한 면접 보조 로봇 서비스가 구현되었지만, 시간이 촉박하여  개인적으로 더 추가시키고 싶었던 기능들과 사용자가 만족할 만한 기능들을 마저 구현하지 못했던 점에서 아쉬움이 있습니다. </w:t>
      </w:r>
    </w:p>
    <w:p w:rsidR="00000000" w:rsidDel="00000000" w:rsidP="00000000" w:rsidRDefault="00000000" w:rsidRPr="00000000" w14:paraId="000006A8">
      <w:pPr>
        <w:ind w:left="720" w:firstLine="0"/>
        <w:rPr/>
      </w:pPr>
      <w:r w:rsidDel="00000000" w:rsidR="00000000" w:rsidRPr="00000000">
        <w:rPr>
          <w:rtl w:val="0"/>
        </w:rPr>
      </w:r>
    </w:p>
    <w:p w:rsidR="00000000" w:rsidDel="00000000" w:rsidP="00000000" w:rsidRDefault="00000000" w:rsidRPr="00000000" w14:paraId="000006A9">
      <w:pPr>
        <w:ind w:left="720" w:firstLine="0"/>
        <w:rPr/>
      </w:pPr>
      <w:r w:rsidDel="00000000" w:rsidR="00000000" w:rsidRPr="00000000">
        <w:rPr>
          <w:rtl w:val="0"/>
        </w:rPr>
        <w:t xml:space="preserve">하지만 앞서도 말씀드렸듯, 많은 실패의 과정 가운데 로봇이 의도대로 작동하던 그 순간의 기쁨, 이루었다는 성취감은 앞으로 전공 분야에 있어 새로운 도전을 시도하는 저에게 큰 귀감이 될 것입니다.  </w:t>
      </w:r>
    </w:p>
    <w:p w:rsidR="00000000" w:rsidDel="00000000" w:rsidP="00000000" w:rsidRDefault="00000000" w:rsidRPr="00000000" w14:paraId="000006AA">
      <w:pPr>
        <w:ind w:left="0" w:firstLine="0"/>
        <w:rPr/>
      </w:pPr>
      <w:r w:rsidDel="00000000" w:rsidR="00000000" w:rsidRPr="00000000">
        <w:rPr>
          <w:rtl w:val="0"/>
        </w:rPr>
      </w:r>
    </w:p>
    <w:p w:rsidR="00000000" w:rsidDel="00000000" w:rsidP="00000000" w:rsidRDefault="00000000" w:rsidRPr="00000000" w14:paraId="000006AB">
      <w:pPr>
        <w:ind w:left="720" w:firstLine="0"/>
        <w:rPr/>
      </w:pPr>
      <w:r w:rsidDel="00000000" w:rsidR="00000000" w:rsidRPr="00000000">
        <w:rPr>
          <w:rtl w:val="0"/>
        </w:rPr>
        <w:t xml:space="preserve">끝으로, 부족한 저희들을 위해 밤낮없이 함께 해주시고, 저희를 끝까지 믿어주시며 든든한 지원군이 되어주신 이원형 교수님께 감사의 말씀을 드리고 싶습니다. 교수님께서 가르쳐주신 열정과 겸손을 바탕으로 좋은 개발자가 되어 보답하겠습니다. </w:t>
      </w:r>
    </w:p>
    <w:p w:rsidR="00000000" w:rsidDel="00000000" w:rsidP="00000000" w:rsidRDefault="00000000" w:rsidRPr="00000000" w14:paraId="000006AC">
      <w:pPr>
        <w:ind w:left="720" w:firstLine="0"/>
        <w:rPr/>
      </w:pPr>
      <w:r w:rsidDel="00000000" w:rsidR="00000000" w:rsidRPr="00000000">
        <w:rPr>
          <w:rtl w:val="0"/>
        </w:rPr>
      </w:r>
    </w:p>
    <w:p w:rsidR="00000000" w:rsidDel="00000000" w:rsidP="00000000" w:rsidRDefault="00000000" w:rsidRPr="00000000" w14:paraId="000006AD">
      <w:pPr>
        <w:ind w:left="720" w:firstLine="0"/>
        <w:rPr/>
      </w:pPr>
      <w:r w:rsidDel="00000000" w:rsidR="00000000" w:rsidRPr="00000000">
        <w:rPr>
          <w:rtl w:val="0"/>
        </w:rPr>
        <w:t xml:space="preserve">곽영혜 학부생:</w:t>
      </w:r>
    </w:p>
    <w:p w:rsidR="00000000" w:rsidDel="00000000" w:rsidP="00000000" w:rsidRDefault="00000000" w:rsidRPr="00000000" w14:paraId="000006AE">
      <w:pPr>
        <w:ind w:left="720" w:firstLine="0"/>
        <w:rPr/>
      </w:pPr>
      <w:r w:rsidDel="00000000" w:rsidR="00000000" w:rsidRPr="00000000">
        <w:rPr>
          <w:rtl w:val="0"/>
        </w:rPr>
      </w:r>
    </w:p>
    <w:p w:rsidR="00000000" w:rsidDel="00000000" w:rsidP="00000000" w:rsidRDefault="00000000" w:rsidRPr="00000000" w14:paraId="000006AF">
      <w:pPr>
        <w:ind w:left="720" w:firstLine="0"/>
        <w:rPr/>
      </w:pPr>
      <w:r w:rsidDel="00000000" w:rsidR="00000000" w:rsidRPr="00000000">
        <w:rPr>
          <w:rtl w:val="0"/>
        </w:rPr>
        <w:t xml:space="preserve">실전 프로젝트2를 수강할 당시에 Unity에 관심을 가지고 이와 연관된 공프기 주제를 진행하려고 계획하던 과정에서 이원형 교수님의 상담을 통해 위 주제를 알게 되었고 사람의 감정 분석을 통해 아바타의 표정 변화를 나타낸다는 점에 마음에 이끌려서 공학 프로젝트 기획을 진행하게 되었습니다.</w:t>
      </w:r>
    </w:p>
    <w:p w:rsidR="00000000" w:rsidDel="00000000" w:rsidP="00000000" w:rsidRDefault="00000000" w:rsidRPr="00000000" w14:paraId="000006B0">
      <w:pPr>
        <w:ind w:left="720" w:firstLine="0"/>
        <w:rPr/>
      </w:pPr>
      <w:r w:rsidDel="00000000" w:rsidR="00000000" w:rsidRPr="00000000">
        <w:rPr>
          <w:rtl w:val="0"/>
        </w:rPr>
      </w:r>
    </w:p>
    <w:p w:rsidR="00000000" w:rsidDel="00000000" w:rsidP="00000000" w:rsidRDefault="00000000" w:rsidRPr="00000000" w14:paraId="000006B1">
      <w:pPr>
        <w:ind w:left="720" w:firstLine="0"/>
        <w:rPr/>
      </w:pPr>
      <w:r w:rsidDel="00000000" w:rsidR="00000000" w:rsidRPr="00000000">
        <w:rPr>
          <w:rtl w:val="0"/>
        </w:rPr>
        <w:t xml:space="preserve">팀원들과 프로젝트를 위한 아이디어를 선정하고 이를 준비하기 위해 요구되는 부분들을 사전조사를 하거나 공부해 나가면서 원래 하고자 하는 분야가 아닌 공부를 진행하기도 하였지만 로봇이라는 새로운 분야에 대한 흥미를 가지게 되었습니다. 특히, 사람과 어떠한 상호작용을 진행하는 로봇을 만들것인지를 생각하기 위해 포항공대에 위치한 한국로봇융합연구원내부의 로보라이프뮤지엄에서 로봇들의 종류와 가동원리, 어떠한 기술을 사용하며 어떤 고객층을 대상으로 만들어진 것인가에 대해 파악하였던 것이 너무 좋았습니다. </w:t>
      </w:r>
    </w:p>
    <w:p w:rsidR="00000000" w:rsidDel="00000000" w:rsidP="00000000" w:rsidRDefault="00000000" w:rsidRPr="00000000" w14:paraId="000006B2">
      <w:pPr>
        <w:ind w:left="720" w:firstLine="0"/>
        <w:rPr/>
      </w:pPr>
      <w:r w:rsidDel="00000000" w:rsidR="00000000" w:rsidRPr="00000000">
        <w:rPr>
          <w:rtl w:val="0"/>
        </w:rPr>
      </w:r>
    </w:p>
    <w:p w:rsidR="00000000" w:rsidDel="00000000" w:rsidP="00000000" w:rsidRDefault="00000000" w:rsidRPr="00000000" w14:paraId="000006B3">
      <w:pPr>
        <w:ind w:left="720" w:firstLine="0"/>
        <w:rPr/>
      </w:pPr>
      <w:r w:rsidDel="00000000" w:rsidR="00000000" w:rsidRPr="00000000">
        <w:rPr>
          <w:rtl w:val="0"/>
        </w:rPr>
        <w:t xml:space="preserve">그렇게 면접 서비스를 제공하는 상호작용 로봇을 기획한 후, 캡스톤을 진행하면서 계획대로 잘 진행되는 파트도 있는 반면 구현에서 어려움을 계속 겪었던 파트도 있었습니다.</w:t>
      </w:r>
    </w:p>
    <w:p w:rsidR="00000000" w:rsidDel="00000000" w:rsidP="00000000" w:rsidRDefault="00000000" w:rsidRPr="00000000" w14:paraId="000006B4">
      <w:pPr>
        <w:ind w:left="720" w:firstLine="0"/>
        <w:rPr/>
      </w:pPr>
      <w:r w:rsidDel="00000000" w:rsidR="00000000" w:rsidRPr="00000000">
        <w:rPr>
          <w:rtl w:val="0"/>
        </w:rPr>
        <w:t xml:space="preserve">특히, 로봇의 최종 결정부에서 로봇의 보드로 모션 출력값을 전송하는 Zigbee 통신에서 문제를 해결하는데 2~3주가 걸렸다는 것입니다. 이 부분을 진행하면서 난항을 겪었던 것이 매우 큰 좌절감을 주었지만 팀원들과의 협력과 교수님의 지도를 통해 해결할 수 있었던 경험을 통해 협업의 중요성과 그 과정에서 팀원간의 의견 조율이 서로에게 윈-윈이 되는 방식으로 이뤄질 수 있는 방법을 배울 수 있었습니다. </w:t>
      </w:r>
    </w:p>
    <w:p w:rsidR="00000000" w:rsidDel="00000000" w:rsidP="00000000" w:rsidRDefault="00000000" w:rsidRPr="00000000" w14:paraId="000006B5">
      <w:pPr>
        <w:ind w:left="720" w:firstLine="0"/>
        <w:rPr/>
      </w:pPr>
      <w:r w:rsidDel="00000000" w:rsidR="00000000" w:rsidRPr="00000000">
        <w:rPr>
          <w:rtl w:val="0"/>
        </w:rPr>
      </w:r>
    </w:p>
    <w:p w:rsidR="00000000" w:rsidDel="00000000" w:rsidP="00000000" w:rsidRDefault="00000000" w:rsidRPr="00000000" w14:paraId="000006B6">
      <w:pPr>
        <w:ind w:left="720" w:firstLine="0"/>
        <w:rPr/>
      </w:pPr>
      <w:r w:rsidDel="00000000" w:rsidR="00000000" w:rsidRPr="00000000">
        <w:rPr>
          <w:rtl w:val="0"/>
        </w:rPr>
        <w:t xml:space="preserve">마지막으로 이번  캡스톤을 마무리하면서 1년 동안 같이 일했던 팀원들과 저희 팀을 잘 이끌어주신 교수님께 감사를 전하고 싶습니다. 공학 프로젝트 기획부터 지금까지 1년이라는 시간동안 큰 의견 충돌 없이 서로를 신뢰하고 의견을 존중하는 좋은 팀원들과 아이디어 선정부터 프로젝트 진행에 있어서 중요한 피드백을 계속 주시고 많은 정보들을 알려주신 이원형 교수님의 지도로 인해 이번 프로젝트가 한동에서 겪은 모든 일들에 비해 가장 재밌었고 의미가 깊은 일로 자리매김할 수 있었습니다.</w:t>
      </w:r>
    </w:p>
    <w:p w:rsidR="00000000" w:rsidDel="00000000" w:rsidP="00000000" w:rsidRDefault="00000000" w:rsidRPr="00000000" w14:paraId="000006B7">
      <w:pPr>
        <w:ind w:left="720" w:firstLine="0"/>
        <w:rPr/>
      </w:pPr>
      <w:r w:rsidDel="00000000" w:rsidR="00000000" w:rsidRPr="00000000">
        <w:rPr>
          <w:rtl w:val="0"/>
        </w:rPr>
      </w:r>
    </w:p>
    <w:p w:rsidR="00000000" w:rsidDel="00000000" w:rsidP="00000000" w:rsidRDefault="00000000" w:rsidRPr="00000000" w14:paraId="000006B8">
      <w:pPr>
        <w:ind w:firstLine="720"/>
        <w:rPr/>
      </w:pPr>
      <w:r w:rsidDel="00000000" w:rsidR="00000000" w:rsidRPr="00000000">
        <w:rPr>
          <w:rtl w:val="0"/>
        </w:rPr>
        <w:t xml:space="preserve">이체은 학부생:</w:t>
      </w:r>
    </w:p>
    <w:p w:rsidR="00000000" w:rsidDel="00000000" w:rsidP="00000000" w:rsidRDefault="00000000" w:rsidRPr="00000000" w14:paraId="000006B9">
      <w:pPr>
        <w:ind w:left="0" w:firstLine="0"/>
        <w:rPr/>
      </w:pPr>
      <w:r w:rsidDel="00000000" w:rsidR="00000000" w:rsidRPr="00000000">
        <w:rPr>
          <w:rtl w:val="0"/>
        </w:rPr>
      </w:r>
    </w:p>
    <w:p w:rsidR="00000000" w:rsidDel="00000000" w:rsidP="00000000" w:rsidRDefault="00000000" w:rsidRPr="00000000" w14:paraId="000006BA">
      <w:pPr>
        <w:ind w:left="720" w:firstLine="0"/>
        <w:rPr/>
      </w:pPr>
      <w:r w:rsidDel="00000000" w:rsidR="00000000" w:rsidRPr="00000000">
        <w:rPr>
          <w:rtl w:val="0"/>
        </w:rPr>
        <w:t xml:space="preserve">공프기 주제를 선택하기 위해 교수님과 면담을 하며 로봇이라는 것 자체가 꽤 흥미로운 주제라고 생각했습니다. 그래서 1년간 프로젝트를 하기로 결정했고 호기롭게 프로젝트를 시작했던 것 같습니다. 전자공학을 전공하며 로봇이라고 다뤄본 것은 알파봇을 사용하여 라인트레이서를 한 정도가 다였기 때문에 사실 모터를 다루는 것부터가 생소했습니다. 하지만 교수님께서 처음부터 함께 옆에서 도와주셨고 모르는 부분에 있어서 자신감을 심어주셔서인지 많은 스트레스를 받지 않고 프로젝트를 진행할 수 있었던 것 같습니다. 음성인식이나 영상인식 같은 경우에 한 번도 해보지 않은 파트라 어떻게 시도를 해봐야 하고 접근을 해야하는지 감이 잘 오지 않았는데 수 십번의 구글링과 라이브러리 분석을 통해서 이해하려고 노력했습니다. 그 결과, 모듈들이 하나 하나 구현되는 것을 확인할 수 있었고 점점 더 다양한 기능을 구현하고 싶어서 욕심이 나기도 했습니다.</w:t>
      </w:r>
    </w:p>
    <w:p w:rsidR="00000000" w:rsidDel="00000000" w:rsidP="00000000" w:rsidRDefault="00000000" w:rsidRPr="00000000" w14:paraId="000006BB">
      <w:pPr>
        <w:ind w:left="720" w:firstLine="0"/>
        <w:rPr/>
      </w:pPr>
      <w:r w:rsidDel="00000000" w:rsidR="00000000" w:rsidRPr="00000000">
        <w:rPr>
          <w:rtl w:val="0"/>
        </w:rPr>
      </w:r>
    </w:p>
    <w:p w:rsidR="00000000" w:rsidDel="00000000" w:rsidP="00000000" w:rsidRDefault="00000000" w:rsidRPr="00000000" w14:paraId="000006BC">
      <w:pPr>
        <w:ind w:left="720" w:firstLine="0"/>
        <w:rPr/>
      </w:pPr>
      <w:r w:rsidDel="00000000" w:rsidR="00000000" w:rsidRPr="00000000">
        <w:rPr>
          <w:rtl w:val="0"/>
        </w:rPr>
        <w:t xml:space="preserve">프로젝트 연구만 진행하기에도 벅차긴 했지만, 프로젝트가 끝난 후 더 큰 성취감과 우리 프로젝트에 대한 증명과 인정을 받고 싶어 진행했던 특허와 논문 제출을 통해서도 배우고 얻은 것이 참 많았습니다. 특히 특허 출원을 위해 3주 정도의 시간을 투자하여 열심히 특허 출원을 진행하였는데, 그 과정에서 어떻게 하면 사람들에게 훌륭한 기술이라고 인정받을 수 있는 명세서를 작성할 수 있는지 변리사님과의 대화를 통해서 수월하게 알 수 있었습니다. 그리고 특허라는 제도가 사용한다면 얼마나 유용하게 자신의 기술을 지킬 수 있는지도 알 수 있었습니다.</w:t>
      </w:r>
    </w:p>
    <w:p w:rsidR="00000000" w:rsidDel="00000000" w:rsidP="00000000" w:rsidRDefault="00000000" w:rsidRPr="00000000" w14:paraId="000006BD">
      <w:pPr>
        <w:ind w:left="720" w:firstLine="0"/>
        <w:rPr/>
      </w:pPr>
      <w:r w:rsidDel="00000000" w:rsidR="00000000" w:rsidRPr="00000000">
        <w:rPr>
          <w:rtl w:val="0"/>
        </w:rPr>
      </w:r>
    </w:p>
    <w:p w:rsidR="00000000" w:rsidDel="00000000" w:rsidP="00000000" w:rsidRDefault="00000000" w:rsidRPr="00000000" w14:paraId="000006BE">
      <w:pPr>
        <w:ind w:left="720" w:firstLine="0"/>
        <w:rPr/>
      </w:pPr>
      <w:r w:rsidDel="00000000" w:rsidR="00000000" w:rsidRPr="00000000">
        <w:rPr>
          <w:rtl w:val="0"/>
        </w:rPr>
        <w:t xml:space="preserve">무엇보다 프로젝트 과정에서 가장 크게 깨달은 것은 협업이라고 생각합니다. 서로 다르게 살아온 세 명의 팀원이 1년간 프로젝트를 진행하며 한 번이라도 싸우게 되는 것이 당연하다고 생각하는데, 한 번의 싸움도 없이 프로젝트를 성공적으로 끝낼 수 있어서 너무 감사했고 뿌듯한 경험이었던 것 같습니다. 그 이유로는 처음부터 자신의 개발 파트를 정확하게 나누었고 함께 얘기할 수 있는 분위기를 조성했기 때문이라고 생각합니다. 1년간의 협업을 통해 어떠한 프로젝트를 맡게 되더라도 자신감 있게 프로젝트를 진행할 수 있을 것이라고 생각하고 이번 기회를 통해 배운 것들을 사용할 수 있을 것이라고 예상합니다.</w:t>
      </w:r>
    </w:p>
    <w:p w:rsidR="00000000" w:rsidDel="00000000" w:rsidP="00000000" w:rsidRDefault="00000000" w:rsidRPr="00000000" w14:paraId="000006BF">
      <w:pPr>
        <w:ind w:left="720" w:firstLine="0"/>
        <w:rPr/>
      </w:pPr>
      <w:r w:rsidDel="00000000" w:rsidR="00000000" w:rsidRPr="00000000">
        <w:rPr>
          <w:rtl w:val="0"/>
        </w:rPr>
      </w:r>
    </w:p>
    <w:p w:rsidR="00000000" w:rsidDel="00000000" w:rsidP="00000000" w:rsidRDefault="00000000" w:rsidRPr="00000000" w14:paraId="000006C0">
      <w:pPr>
        <w:ind w:left="720" w:firstLine="0"/>
        <w:rPr/>
      </w:pPr>
      <w:r w:rsidDel="00000000" w:rsidR="00000000" w:rsidRPr="00000000">
        <w:rPr>
          <w:rtl w:val="0"/>
        </w:rPr>
        <w:t xml:space="preserve">마지막으로 저희의 프로젝트를 위해 가장 힘 써주신 교수님께 정말 큰 감사함을 표하고 싶습니다. 로봇이라는 주제가 생소했던 저희에게 처음부터 어떻게 하면 저희가 잘 이해할 수 있을지를 고민해주시며 설명해주시는 모습들을 통해 더 열심히 하고 싶다는 마음이 들었던 것 같습니다. 특허와 논문과 여러 보고서들을 봐주실 때도 한 번도 빠짐없이 꼼꼼하게 피드백 해주시는 과정들을 통해 저희가 더 많이 성장할 수 있었던 것 같고 작성 요령들도 많이 배울 수 있었습니다. 교수님의 지도를 받으며 저도 언젠가 누군가에게 알려줄 기회가 온다면 교수님과 같이 따뜻하고 효과적으로 알려줄 수 있는 사람이 되어야겠다는 다짐도 하게 되었습니다. 무엇보다 선한 영향력을 주는 엔지니어가 되어 세상을 바꾸자는 슬로건을 실제로 실현하는 사람이 되겠습니다. 감사합니다.</w:t>
      </w:r>
    </w:p>
    <w:sectPr>
      <w:footerReference r:id="rId94" w:type="default"/>
      <w:pgSz w:h="16838" w:w="11906"/>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Arial Unicode MS"/>
  <w:font w:name="Microsoft Yahei"/>
  <w:font w:name="Calibri"/>
  <w:font w:name="Gulim"/>
  <w:font w:name="나눔고딕"/>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C1">
      <w:pPr>
        <w:rPr/>
      </w:pPr>
      <w:r w:rsidDel="00000000" w:rsidR="00000000" w:rsidRPr="00000000">
        <w:rPr>
          <w:rStyle w:val="FootnoteReference"/>
          <w:vertAlign w:val="superscript"/>
        </w:rPr>
        <w:footnoteRef/>
      </w:r>
      <w:r w:rsidDel="00000000" w:rsidR="00000000" w:rsidRPr="00000000">
        <w:rPr>
          <w:rtl w:val="0"/>
        </w:rPr>
        <w:t xml:space="preserve"> 백채널링 : 대화를 하는 상황에서, 화자끼리 주고받는 언어적 교류가 아닌, 문맥적인 분위기, 어조, 몸짓 등등 부가적으로 대화의 범주에 속하는 요소들</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995" w:hanging="400"/>
      </w:pPr>
      <w:rPr>
        <w:rFonts w:ascii="Noto Sans Symbols" w:cs="Noto Sans Symbols" w:eastAsia="Noto Sans Symbols" w:hAnsi="Noto Sans Symbols"/>
      </w:rPr>
    </w:lvl>
    <w:lvl w:ilvl="1">
      <w:start w:val="1"/>
      <w:numFmt w:val="bullet"/>
      <w:lvlText w:val="■"/>
      <w:lvlJc w:val="left"/>
      <w:pPr>
        <w:ind w:left="1395" w:hanging="400"/>
      </w:pPr>
      <w:rPr>
        <w:rFonts w:ascii="Noto Sans Symbols" w:cs="Noto Sans Symbols" w:eastAsia="Noto Sans Symbols" w:hAnsi="Noto Sans Symbols"/>
      </w:rPr>
    </w:lvl>
    <w:lvl w:ilvl="2">
      <w:start w:val="1"/>
      <w:numFmt w:val="bullet"/>
      <w:lvlText w:val="◆"/>
      <w:lvlJc w:val="left"/>
      <w:pPr>
        <w:ind w:left="1795" w:hanging="400"/>
      </w:pPr>
      <w:rPr>
        <w:rFonts w:ascii="Noto Sans Symbols" w:cs="Noto Sans Symbols" w:eastAsia="Noto Sans Symbols" w:hAnsi="Noto Sans Symbols"/>
      </w:rPr>
    </w:lvl>
    <w:lvl w:ilvl="3">
      <w:start w:val="1"/>
      <w:numFmt w:val="bullet"/>
      <w:lvlText w:val="●"/>
      <w:lvlJc w:val="left"/>
      <w:pPr>
        <w:ind w:left="2195" w:hanging="400"/>
      </w:pPr>
      <w:rPr>
        <w:rFonts w:ascii="Noto Sans Symbols" w:cs="Noto Sans Symbols" w:eastAsia="Noto Sans Symbols" w:hAnsi="Noto Sans Symbols"/>
      </w:rPr>
    </w:lvl>
    <w:lvl w:ilvl="4">
      <w:start w:val="1"/>
      <w:numFmt w:val="bullet"/>
      <w:lvlText w:val="■"/>
      <w:lvlJc w:val="left"/>
      <w:pPr>
        <w:ind w:left="2595" w:hanging="400"/>
      </w:pPr>
      <w:rPr>
        <w:rFonts w:ascii="Noto Sans Symbols" w:cs="Noto Sans Symbols" w:eastAsia="Noto Sans Symbols" w:hAnsi="Noto Sans Symbols"/>
      </w:rPr>
    </w:lvl>
    <w:lvl w:ilvl="5">
      <w:start w:val="1"/>
      <w:numFmt w:val="bullet"/>
      <w:lvlText w:val="◆"/>
      <w:lvlJc w:val="left"/>
      <w:pPr>
        <w:ind w:left="2995" w:hanging="400"/>
      </w:pPr>
      <w:rPr>
        <w:rFonts w:ascii="Noto Sans Symbols" w:cs="Noto Sans Symbols" w:eastAsia="Noto Sans Symbols" w:hAnsi="Noto Sans Symbols"/>
      </w:rPr>
    </w:lvl>
    <w:lvl w:ilvl="6">
      <w:start w:val="1"/>
      <w:numFmt w:val="bullet"/>
      <w:lvlText w:val="●"/>
      <w:lvlJc w:val="left"/>
      <w:pPr>
        <w:ind w:left="3395" w:hanging="400"/>
      </w:pPr>
      <w:rPr>
        <w:rFonts w:ascii="Noto Sans Symbols" w:cs="Noto Sans Symbols" w:eastAsia="Noto Sans Symbols" w:hAnsi="Noto Sans Symbols"/>
      </w:rPr>
    </w:lvl>
    <w:lvl w:ilvl="7">
      <w:start w:val="1"/>
      <w:numFmt w:val="bullet"/>
      <w:lvlText w:val="■"/>
      <w:lvlJc w:val="left"/>
      <w:pPr>
        <w:ind w:left="3795" w:hanging="400"/>
      </w:pPr>
      <w:rPr>
        <w:rFonts w:ascii="Noto Sans Symbols" w:cs="Noto Sans Symbols" w:eastAsia="Noto Sans Symbols" w:hAnsi="Noto Sans Symbols"/>
      </w:rPr>
    </w:lvl>
    <w:lvl w:ilvl="8">
      <w:start w:val="1"/>
      <w:numFmt w:val="bullet"/>
      <w:lvlText w:val="◆"/>
      <w:lvlJc w:val="left"/>
      <w:pPr>
        <w:ind w:left="4195" w:hanging="400"/>
      </w:pPr>
      <w:rPr>
        <w:rFonts w:ascii="Noto Sans Symbols" w:cs="Noto Sans Symbols" w:eastAsia="Noto Sans Symbols" w:hAnsi="Noto Sans Symbols"/>
      </w:rPr>
    </w:lvl>
  </w:abstractNum>
  <w:abstractNum w:abstractNumId="6">
    <w:lvl w:ilvl="0">
      <w:start w:val="1"/>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995" w:hanging="400"/>
      </w:pPr>
      <w:rPr>
        <w:rFonts w:ascii="Noto Sans Symbols" w:cs="Noto Sans Symbols" w:eastAsia="Noto Sans Symbols" w:hAnsi="Noto Sans Symbols"/>
      </w:rPr>
    </w:lvl>
    <w:lvl w:ilvl="1">
      <w:start w:val="1"/>
      <w:numFmt w:val="bullet"/>
      <w:lvlText w:val="■"/>
      <w:lvlJc w:val="left"/>
      <w:pPr>
        <w:ind w:left="1395" w:hanging="400"/>
      </w:pPr>
      <w:rPr>
        <w:rFonts w:ascii="Noto Sans Symbols" w:cs="Noto Sans Symbols" w:eastAsia="Noto Sans Symbols" w:hAnsi="Noto Sans Symbols"/>
      </w:rPr>
    </w:lvl>
    <w:lvl w:ilvl="2">
      <w:start w:val="1"/>
      <w:numFmt w:val="bullet"/>
      <w:lvlText w:val="◆"/>
      <w:lvlJc w:val="left"/>
      <w:pPr>
        <w:ind w:left="1795" w:hanging="400"/>
      </w:pPr>
      <w:rPr>
        <w:rFonts w:ascii="Noto Sans Symbols" w:cs="Noto Sans Symbols" w:eastAsia="Noto Sans Symbols" w:hAnsi="Noto Sans Symbols"/>
      </w:rPr>
    </w:lvl>
    <w:lvl w:ilvl="3">
      <w:start w:val="1"/>
      <w:numFmt w:val="bullet"/>
      <w:lvlText w:val="●"/>
      <w:lvlJc w:val="left"/>
      <w:pPr>
        <w:ind w:left="2195" w:hanging="400"/>
      </w:pPr>
      <w:rPr>
        <w:rFonts w:ascii="Noto Sans Symbols" w:cs="Noto Sans Symbols" w:eastAsia="Noto Sans Symbols" w:hAnsi="Noto Sans Symbols"/>
      </w:rPr>
    </w:lvl>
    <w:lvl w:ilvl="4">
      <w:start w:val="1"/>
      <w:numFmt w:val="bullet"/>
      <w:lvlText w:val="■"/>
      <w:lvlJc w:val="left"/>
      <w:pPr>
        <w:ind w:left="2595" w:hanging="400"/>
      </w:pPr>
      <w:rPr>
        <w:rFonts w:ascii="Noto Sans Symbols" w:cs="Noto Sans Symbols" w:eastAsia="Noto Sans Symbols" w:hAnsi="Noto Sans Symbols"/>
      </w:rPr>
    </w:lvl>
    <w:lvl w:ilvl="5">
      <w:start w:val="1"/>
      <w:numFmt w:val="bullet"/>
      <w:lvlText w:val="◆"/>
      <w:lvlJc w:val="left"/>
      <w:pPr>
        <w:ind w:left="2995" w:hanging="400"/>
      </w:pPr>
      <w:rPr>
        <w:rFonts w:ascii="Noto Sans Symbols" w:cs="Noto Sans Symbols" w:eastAsia="Noto Sans Symbols" w:hAnsi="Noto Sans Symbols"/>
      </w:rPr>
    </w:lvl>
    <w:lvl w:ilvl="6">
      <w:start w:val="1"/>
      <w:numFmt w:val="bullet"/>
      <w:lvlText w:val="●"/>
      <w:lvlJc w:val="left"/>
      <w:pPr>
        <w:ind w:left="3395" w:hanging="400"/>
      </w:pPr>
      <w:rPr>
        <w:rFonts w:ascii="Noto Sans Symbols" w:cs="Noto Sans Symbols" w:eastAsia="Noto Sans Symbols" w:hAnsi="Noto Sans Symbols"/>
      </w:rPr>
    </w:lvl>
    <w:lvl w:ilvl="7">
      <w:start w:val="1"/>
      <w:numFmt w:val="bullet"/>
      <w:lvlText w:val="■"/>
      <w:lvlJc w:val="left"/>
      <w:pPr>
        <w:ind w:left="3795" w:hanging="400"/>
      </w:pPr>
      <w:rPr>
        <w:rFonts w:ascii="Noto Sans Symbols" w:cs="Noto Sans Symbols" w:eastAsia="Noto Sans Symbols" w:hAnsi="Noto Sans Symbols"/>
      </w:rPr>
    </w:lvl>
    <w:lvl w:ilvl="8">
      <w:start w:val="1"/>
      <w:numFmt w:val="bullet"/>
      <w:lvlText w:val="◆"/>
      <w:lvlJc w:val="left"/>
      <w:pPr>
        <w:ind w:left="4195" w:hanging="40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9E0583"/>
    <w:pPr>
      <w:widowControl w:val="0"/>
      <w:wordWrap w:val="0"/>
      <w:autoSpaceDE w:val="0"/>
      <w:autoSpaceDN w:val="0"/>
      <w:jc w:val="both"/>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1">
    <w:name w:val="toc 1"/>
    <w:basedOn w:val="a"/>
    <w:next w:val="a"/>
    <w:link w:val="1Char"/>
    <w:autoRedefine w:val="1"/>
    <w:uiPriority w:val="39"/>
    <w:unhideWhenUsed w:val="1"/>
    <w:rsid w:val="00C62CDE"/>
    <w:rPr>
      <w:rFonts w:ascii="나눔고딕" w:eastAsia="나눔고딕" w:hAnsi="나눔고딕"/>
    </w:rPr>
  </w:style>
  <w:style w:type="paragraph" w:styleId="2">
    <w:name w:val="toc 2"/>
    <w:basedOn w:val="a"/>
    <w:next w:val="a"/>
    <w:autoRedefine w:val="1"/>
    <w:uiPriority w:val="39"/>
    <w:unhideWhenUsed w:val="1"/>
    <w:rsid w:val="00423DE6"/>
    <w:pPr>
      <w:tabs>
        <w:tab w:val="left" w:pos="1000"/>
        <w:tab w:val="right" w:leader="dot" w:pos="9016"/>
      </w:tabs>
    </w:pPr>
    <w:rPr>
      <w:rFonts w:ascii="나눔고딕" w:eastAsia="나눔고딕" w:hAnsi="나눔고딕"/>
      <w:b w:val="1"/>
      <w:noProof w:val="1"/>
    </w:rPr>
  </w:style>
  <w:style w:type="character" w:styleId="a3">
    <w:name w:val="Hyperlink"/>
    <w:basedOn w:val="a0"/>
    <w:uiPriority w:val="99"/>
    <w:unhideWhenUsed w:val="1"/>
    <w:rsid w:val="00C62CDE"/>
    <w:rPr>
      <w:color w:val="0000ff" w:themeColor="hyperlink"/>
      <w:u w:val="single"/>
    </w:rPr>
  </w:style>
  <w:style w:type="character" w:styleId="1Char" w:customStyle="1">
    <w:name w:val="목차 1 Char"/>
    <w:basedOn w:val="a0"/>
    <w:link w:val="1"/>
    <w:uiPriority w:val="39"/>
    <w:rsid w:val="00C62CDE"/>
    <w:rPr>
      <w:rFonts w:ascii="나눔고딕" w:eastAsia="나눔고딕" w:hAnsi="나눔고딕"/>
    </w:rPr>
  </w:style>
  <w:style w:type="paragraph" w:styleId="3">
    <w:name w:val="toc 3"/>
    <w:basedOn w:val="a"/>
    <w:next w:val="a"/>
    <w:autoRedefine w:val="1"/>
    <w:uiPriority w:val="39"/>
    <w:unhideWhenUsed w:val="1"/>
    <w:rsid w:val="00C62CDE"/>
    <w:pPr>
      <w:ind w:left="850" w:leftChars="400"/>
    </w:pPr>
    <w:rPr>
      <w:rFonts w:ascii="나눔고딕" w:eastAsia="나눔고딕" w:hAnsi="나눔고딕"/>
    </w:rPr>
  </w:style>
  <w:style w:type="paragraph" w:styleId="a4">
    <w:name w:val="List Paragraph"/>
    <w:basedOn w:val="a"/>
    <w:link w:val="Char"/>
    <w:uiPriority w:val="34"/>
    <w:qFormat w:val="1"/>
    <w:rsid w:val="00C62CDE"/>
    <w:pPr>
      <w:ind w:left="800" w:leftChars="400"/>
    </w:pPr>
  </w:style>
  <w:style w:type="character" w:styleId="a5">
    <w:name w:val="FollowedHyperlink"/>
    <w:basedOn w:val="a0"/>
    <w:uiPriority w:val="99"/>
    <w:semiHidden w:val="1"/>
    <w:unhideWhenUsed w:val="1"/>
    <w:rsid w:val="00C62CDE"/>
    <w:rPr>
      <w:color w:val="800080" w:themeColor="followedHyperlink"/>
      <w:u w:val="single"/>
    </w:rPr>
  </w:style>
  <w:style w:type="table" w:styleId="a6">
    <w:name w:val="Table Grid"/>
    <w:basedOn w:val="a1"/>
    <w:uiPriority w:val="59"/>
    <w:rsid w:val="00EB32D0"/>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a7">
    <w:name w:val="header"/>
    <w:basedOn w:val="a"/>
    <w:link w:val="Char0"/>
    <w:uiPriority w:val="99"/>
    <w:unhideWhenUsed w:val="1"/>
    <w:rsid w:val="004F6169"/>
    <w:pPr>
      <w:tabs>
        <w:tab w:val="center" w:pos="4513"/>
        <w:tab w:val="right" w:pos="9026"/>
      </w:tabs>
      <w:snapToGrid w:val="0"/>
    </w:pPr>
  </w:style>
  <w:style w:type="character" w:styleId="Char0" w:customStyle="1">
    <w:name w:val="머리글 Char"/>
    <w:basedOn w:val="a0"/>
    <w:link w:val="a7"/>
    <w:uiPriority w:val="99"/>
    <w:rsid w:val="004F6169"/>
  </w:style>
  <w:style w:type="paragraph" w:styleId="a8">
    <w:name w:val="footer"/>
    <w:basedOn w:val="a"/>
    <w:link w:val="Char1"/>
    <w:uiPriority w:val="99"/>
    <w:unhideWhenUsed w:val="1"/>
    <w:rsid w:val="004F6169"/>
    <w:pPr>
      <w:tabs>
        <w:tab w:val="center" w:pos="4513"/>
        <w:tab w:val="right" w:pos="9026"/>
      </w:tabs>
      <w:snapToGrid w:val="0"/>
    </w:pPr>
  </w:style>
  <w:style w:type="character" w:styleId="Char1" w:customStyle="1">
    <w:name w:val="바닥글 Char"/>
    <w:basedOn w:val="a0"/>
    <w:link w:val="a8"/>
    <w:uiPriority w:val="99"/>
    <w:rsid w:val="004F6169"/>
  </w:style>
  <w:style w:type="paragraph" w:styleId="a9">
    <w:name w:val="Balloon Text"/>
    <w:basedOn w:val="a"/>
    <w:link w:val="Char2"/>
    <w:uiPriority w:val="99"/>
    <w:semiHidden w:val="1"/>
    <w:unhideWhenUsed w:val="1"/>
    <w:rsid w:val="00D028AD"/>
    <w:rPr>
      <w:rFonts w:asciiTheme="majorHAnsi" w:cstheme="majorBidi" w:eastAsiaTheme="majorEastAsia" w:hAnsiTheme="majorHAnsi"/>
      <w:sz w:val="18"/>
      <w:szCs w:val="18"/>
    </w:rPr>
  </w:style>
  <w:style w:type="character" w:styleId="Char2" w:customStyle="1">
    <w:name w:val="풍선 도움말 텍스트 Char"/>
    <w:basedOn w:val="a0"/>
    <w:link w:val="a9"/>
    <w:uiPriority w:val="99"/>
    <w:semiHidden w:val="1"/>
    <w:rsid w:val="00D028AD"/>
    <w:rPr>
      <w:rFonts w:asciiTheme="majorHAnsi" w:cstheme="majorBidi" w:eastAsiaTheme="majorEastAsia" w:hAnsiTheme="majorHAnsi"/>
      <w:sz w:val="18"/>
      <w:szCs w:val="18"/>
    </w:rPr>
  </w:style>
  <w:style w:type="character" w:styleId="aa">
    <w:name w:val="Strong"/>
    <w:basedOn w:val="a0"/>
    <w:uiPriority w:val="22"/>
    <w:qFormat w:val="1"/>
    <w:rsid w:val="00F13CF2"/>
    <w:rPr>
      <w:b w:val="1"/>
      <w:bCs w:val="1"/>
    </w:rPr>
  </w:style>
  <w:style w:type="paragraph" w:styleId="ab" w:customStyle="1">
    <w:name w:val="스타일_보고서"/>
    <w:basedOn w:val="a4"/>
    <w:link w:val="Char3"/>
    <w:qFormat w:val="1"/>
    <w:rsid w:val="0094228E"/>
    <w:pPr>
      <w:ind w:left="708" w:leftChars="116" w:hanging="476" w:hangingChars="238"/>
    </w:pPr>
    <w:rPr>
      <w:rFonts w:eastAsiaTheme="minorHAnsi"/>
      <w:b w:val="1"/>
    </w:rPr>
  </w:style>
  <w:style w:type="character" w:styleId="Char" w:customStyle="1">
    <w:name w:val="목록 단락 Char"/>
    <w:basedOn w:val="a0"/>
    <w:link w:val="a4"/>
    <w:uiPriority w:val="34"/>
    <w:rsid w:val="0094228E"/>
  </w:style>
  <w:style w:type="character" w:styleId="Char3" w:customStyle="1">
    <w:name w:val="스타일_보고서 Char"/>
    <w:basedOn w:val="Char"/>
    <w:link w:val="ab"/>
    <w:rsid w:val="0094228E"/>
    <w:rPr>
      <w:rFonts w:eastAsiaTheme="minorHAnsi"/>
      <w:b w:val="1"/>
    </w:rPr>
  </w:style>
  <w:style w:type="paragraph" w:styleId="ac" w:customStyle="1">
    <w:name w:val="바탕글"/>
    <w:basedOn w:val="a"/>
    <w:rsid w:val="005D6940"/>
    <w:pPr>
      <w:snapToGrid w:val="0"/>
      <w:spacing w:line="384" w:lineRule="auto"/>
      <w:textAlignment w:val="baseline"/>
    </w:pPr>
    <w:rPr>
      <w:rFonts w:ascii="굴림" w:cs="굴림" w:eastAsia="굴림" w:hAnsi="굴림"/>
      <w:color w:val="000000"/>
      <w:kern w:val="0"/>
      <w:szCs w:val="20"/>
    </w:rPr>
  </w:style>
  <w:style w:type="character" w:styleId="ad">
    <w:name w:val="annotation reference"/>
    <w:basedOn w:val="a0"/>
    <w:uiPriority w:val="99"/>
    <w:semiHidden w:val="1"/>
    <w:unhideWhenUsed w:val="1"/>
    <w:rsid w:val="00CA5B65"/>
    <w:rPr>
      <w:sz w:val="18"/>
      <w:szCs w:val="18"/>
    </w:rPr>
  </w:style>
  <w:style w:type="paragraph" w:styleId="ae">
    <w:name w:val="annotation text"/>
    <w:basedOn w:val="a"/>
    <w:link w:val="Char4"/>
    <w:uiPriority w:val="99"/>
    <w:semiHidden w:val="1"/>
    <w:unhideWhenUsed w:val="1"/>
    <w:rsid w:val="00CA5B65"/>
    <w:pPr>
      <w:jc w:val="left"/>
    </w:pPr>
  </w:style>
  <w:style w:type="character" w:styleId="Char4" w:customStyle="1">
    <w:name w:val="메모 텍스트 Char"/>
    <w:basedOn w:val="a0"/>
    <w:link w:val="ae"/>
    <w:uiPriority w:val="99"/>
    <w:semiHidden w:val="1"/>
    <w:rsid w:val="00CA5B65"/>
  </w:style>
  <w:style w:type="paragraph" w:styleId="af">
    <w:name w:val="annotation subject"/>
    <w:basedOn w:val="ae"/>
    <w:next w:val="ae"/>
    <w:link w:val="Char5"/>
    <w:uiPriority w:val="99"/>
    <w:semiHidden w:val="1"/>
    <w:unhideWhenUsed w:val="1"/>
    <w:rsid w:val="00CA5B65"/>
    <w:rPr>
      <w:b w:val="1"/>
      <w:bCs w:val="1"/>
    </w:rPr>
  </w:style>
  <w:style w:type="character" w:styleId="Char5" w:customStyle="1">
    <w:name w:val="메모 주제 Char"/>
    <w:basedOn w:val="Char4"/>
    <w:link w:val="af"/>
    <w:uiPriority w:val="99"/>
    <w:semiHidden w:val="1"/>
    <w:rsid w:val="00CA5B65"/>
    <w:rPr>
      <w:b w:val="1"/>
      <w:bCs w:val="1"/>
    </w:rPr>
  </w:style>
  <w:style w:type="paragraph" w:styleId="af0">
    <w:name w:val="No Spacing"/>
    <w:uiPriority w:val="1"/>
    <w:qFormat w:val="1"/>
    <w:rsid w:val="001E16F4"/>
    <w:pPr>
      <w:widowControl w:val="0"/>
      <w:wordWrap w:val="0"/>
      <w:autoSpaceDE w:val="0"/>
      <w:autoSpaceDN w:val="0"/>
      <w:jc w:val="both"/>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42.png"/><Relationship Id="rId83" Type="http://schemas.openxmlformats.org/officeDocument/2006/relationships/image" Target="media/image58.png"/><Relationship Id="rId42" Type="http://schemas.openxmlformats.org/officeDocument/2006/relationships/image" Target="media/image66.png"/><Relationship Id="rId86" Type="http://schemas.openxmlformats.org/officeDocument/2006/relationships/image" Target="media/image76.png"/><Relationship Id="rId41" Type="http://schemas.openxmlformats.org/officeDocument/2006/relationships/image" Target="media/image35.png"/><Relationship Id="rId85" Type="http://schemas.openxmlformats.org/officeDocument/2006/relationships/image" Target="media/image11.png"/><Relationship Id="rId44" Type="http://schemas.openxmlformats.org/officeDocument/2006/relationships/image" Target="media/image37.png"/><Relationship Id="rId88" Type="http://schemas.openxmlformats.org/officeDocument/2006/relationships/image" Target="media/image15.png"/><Relationship Id="rId43" Type="http://schemas.openxmlformats.org/officeDocument/2006/relationships/image" Target="media/image72.png"/><Relationship Id="rId87" Type="http://schemas.openxmlformats.org/officeDocument/2006/relationships/image" Target="media/image43.png"/><Relationship Id="rId46" Type="http://schemas.openxmlformats.org/officeDocument/2006/relationships/image" Target="media/image24.png"/><Relationship Id="rId45" Type="http://schemas.openxmlformats.org/officeDocument/2006/relationships/image" Target="media/image38.png"/><Relationship Id="rId89" Type="http://schemas.openxmlformats.org/officeDocument/2006/relationships/image" Target="media/image40.png"/><Relationship Id="rId80" Type="http://schemas.openxmlformats.org/officeDocument/2006/relationships/image" Target="media/image5.png"/><Relationship Id="rId82" Type="http://schemas.openxmlformats.org/officeDocument/2006/relationships/image" Target="media/image65.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48" Type="http://schemas.openxmlformats.org/officeDocument/2006/relationships/image" Target="media/image47.png"/><Relationship Id="rId47" Type="http://schemas.openxmlformats.org/officeDocument/2006/relationships/image" Target="media/image23.png"/><Relationship Id="rId49" Type="http://schemas.openxmlformats.org/officeDocument/2006/relationships/image" Target="media/image5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6.png"/><Relationship Id="rId73" Type="http://schemas.openxmlformats.org/officeDocument/2006/relationships/hyperlink" Target="https://www.youtube.com/watch?v=iBA59cQkyz0" TargetMode="External"/><Relationship Id="rId72" Type="http://schemas.openxmlformats.org/officeDocument/2006/relationships/hyperlink" Target="http://www.ktechno.co.kr/pictech/motor05.html" TargetMode="External"/><Relationship Id="rId31" Type="http://schemas.openxmlformats.org/officeDocument/2006/relationships/image" Target="media/image19.png"/><Relationship Id="rId75" Type="http://schemas.openxmlformats.org/officeDocument/2006/relationships/hyperlink" Target="https://www.youtube.com/watch?v=RHm_mW5qHoU&amp;feature=youtu.be" TargetMode="External"/><Relationship Id="rId30" Type="http://schemas.openxmlformats.org/officeDocument/2006/relationships/image" Target="media/image49.png"/><Relationship Id="rId74" Type="http://schemas.openxmlformats.org/officeDocument/2006/relationships/hyperlink" Target="http://www.fon.hum.uva.nl/praat/" TargetMode="External"/><Relationship Id="rId33" Type="http://schemas.openxmlformats.org/officeDocument/2006/relationships/image" Target="media/image67.png"/><Relationship Id="rId77" Type="http://schemas.openxmlformats.org/officeDocument/2006/relationships/hyperlink" Target="https://www.youtube.com/watch?v=utV1sdjr4PY" TargetMode="External"/><Relationship Id="rId32" Type="http://schemas.openxmlformats.org/officeDocument/2006/relationships/image" Target="media/image29.png"/><Relationship Id="rId76" Type="http://schemas.openxmlformats.org/officeDocument/2006/relationships/hyperlink" Target="https://www.youtube.com/watch?v=NbYo3q3RmzA&amp;feature=youtu.be" TargetMode="External"/><Relationship Id="rId35" Type="http://schemas.openxmlformats.org/officeDocument/2006/relationships/image" Target="media/image54.png"/><Relationship Id="rId79" Type="http://schemas.openxmlformats.org/officeDocument/2006/relationships/image" Target="media/image74.png"/><Relationship Id="rId34" Type="http://schemas.openxmlformats.org/officeDocument/2006/relationships/image" Target="media/image59.png"/><Relationship Id="rId78" Type="http://schemas.openxmlformats.org/officeDocument/2006/relationships/image" Target="media/image31.png"/><Relationship Id="rId71" Type="http://schemas.openxmlformats.org/officeDocument/2006/relationships/hyperlink" Target="https://www.affectiva.com/product/emotion-sdk/" TargetMode="External"/><Relationship Id="rId70" Type="http://schemas.openxmlformats.org/officeDocument/2006/relationships/hyperlink" Target="https://www.kist.re.kr/kist_web/main/" TargetMode="External"/><Relationship Id="rId37" Type="http://schemas.openxmlformats.org/officeDocument/2006/relationships/image" Target="media/image22.png"/><Relationship Id="rId36" Type="http://schemas.openxmlformats.org/officeDocument/2006/relationships/image" Target="media/image48.png"/><Relationship Id="rId39" Type="http://schemas.openxmlformats.org/officeDocument/2006/relationships/image" Target="media/image4.png"/><Relationship Id="rId38" Type="http://schemas.openxmlformats.org/officeDocument/2006/relationships/image" Target="media/image56.png"/><Relationship Id="rId62" Type="http://schemas.openxmlformats.org/officeDocument/2006/relationships/image" Target="media/image21.png"/><Relationship Id="rId61" Type="http://schemas.openxmlformats.org/officeDocument/2006/relationships/image" Target="media/image73.png"/><Relationship Id="rId20" Type="http://schemas.openxmlformats.org/officeDocument/2006/relationships/image" Target="media/image33.png"/><Relationship Id="rId64" Type="http://schemas.openxmlformats.org/officeDocument/2006/relationships/image" Target="media/image63.png"/><Relationship Id="rId63" Type="http://schemas.openxmlformats.org/officeDocument/2006/relationships/image" Target="media/image41.png"/><Relationship Id="rId22" Type="http://schemas.openxmlformats.org/officeDocument/2006/relationships/image" Target="media/image52.png"/><Relationship Id="rId66" Type="http://schemas.openxmlformats.org/officeDocument/2006/relationships/image" Target="media/image18.png"/><Relationship Id="rId21" Type="http://schemas.openxmlformats.org/officeDocument/2006/relationships/image" Target="media/image12.png"/><Relationship Id="rId65" Type="http://schemas.openxmlformats.org/officeDocument/2006/relationships/image" Target="media/image14.png"/><Relationship Id="rId24" Type="http://schemas.openxmlformats.org/officeDocument/2006/relationships/image" Target="media/image27.png"/><Relationship Id="rId68" Type="http://schemas.openxmlformats.org/officeDocument/2006/relationships/image" Target="media/image2.png"/><Relationship Id="rId23" Type="http://schemas.openxmlformats.org/officeDocument/2006/relationships/image" Target="media/image46.png"/><Relationship Id="rId67" Type="http://schemas.openxmlformats.org/officeDocument/2006/relationships/image" Target="media/image10.png"/><Relationship Id="rId60" Type="http://schemas.openxmlformats.org/officeDocument/2006/relationships/image" Target="media/image6.png"/><Relationship Id="rId26" Type="http://schemas.openxmlformats.org/officeDocument/2006/relationships/image" Target="media/image78.png"/><Relationship Id="rId25" Type="http://schemas.openxmlformats.org/officeDocument/2006/relationships/image" Target="media/image1.png"/><Relationship Id="rId69" Type="http://schemas.openxmlformats.org/officeDocument/2006/relationships/image" Target="media/image75.png"/><Relationship Id="rId28" Type="http://schemas.openxmlformats.org/officeDocument/2006/relationships/image" Target="media/image8.png"/><Relationship Id="rId27" Type="http://schemas.openxmlformats.org/officeDocument/2006/relationships/image" Target="media/image45.png"/><Relationship Id="rId29" Type="http://schemas.openxmlformats.org/officeDocument/2006/relationships/image" Target="media/image51.png"/><Relationship Id="rId51" Type="http://schemas.openxmlformats.org/officeDocument/2006/relationships/image" Target="media/image39.png"/><Relationship Id="rId50" Type="http://schemas.openxmlformats.org/officeDocument/2006/relationships/image" Target="media/image36.png"/><Relationship Id="rId94" Type="http://schemas.openxmlformats.org/officeDocument/2006/relationships/footer" Target="footer1.xml"/><Relationship Id="rId53" Type="http://schemas.openxmlformats.org/officeDocument/2006/relationships/image" Target="media/image55.png"/><Relationship Id="rId52" Type="http://schemas.openxmlformats.org/officeDocument/2006/relationships/image" Target="media/image30.png"/><Relationship Id="rId11" Type="http://schemas.openxmlformats.org/officeDocument/2006/relationships/image" Target="media/image3.png"/><Relationship Id="rId55" Type="http://schemas.openxmlformats.org/officeDocument/2006/relationships/image" Target="media/image68.png"/><Relationship Id="rId10" Type="http://schemas.openxmlformats.org/officeDocument/2006/relationships/image" Target="media/image17.png"/><Relationship Id="rId54" Type="http://schemas.openxmlformats.org/officeDocument/2006/relationships/image" Target="media/image60.png"/><Relationship Id="rId13" Type="http://schemas.openxmlformats.org/officeDocument/2006/relationships/image" Target="media/image28.png"/><Relationship Id="rId57" Type="http://schemas.openxmlformats.org/officeDocument/2006/relationships/image" Target="media/image53.png"/><Relationship Id="rId12" Type="http://schemas.openxmlformats.org/officeDocument/2006/relationships/image" Target="media/image61.png"/><Relationship Id="rId56" Type="http://schemas.openxmlformats.org/officeDocument/2006/relationships/image" Target="media/image44.png"/><Relationship Id="rId91" Type="http://schemas.openxmlformats.org/officeDocument/2006/relationships/image" Target="media/image20.png"/><Relationship Id="rId90" Type="http://schemas.openxmlformats.org/officeDocument/2006/relationships/image" Target="media/image64.png"/><Relationship Id="rId93" Type="http://schemas.openxmlformats.org/officeDocument/2006/relationships/image" Target="media/image9.png"/><Relationship Id="rId92" Type="http://schemas.openxmlformats.org/officeDocument/2006/relationships/image" Target="media/image77.png"/><Relationship Id="rId15" Type="http://schemas.openxmlformats.org/officeDocument/2006/relationships/image" Target="media/image69.png"/><Relationship Id="rId59" Type="http://schemas.openxmlformats.org/officeDocument/2006/relationships/image" Target="media/image62.png"/><Relationship Id="rId14" Type="http://schemas.openxmlformats.org/officeDocument/2006/relationships/image" Target="media/image26.png"/><Relationship Id="rId58" Type="http://schemas.openxmlformats.org/officeDocument/2006/relationships/image" Target="media/image32.png"/><Relationship Id="rId17" Type="http://schemas.openxmlformats.org/officeDocument/2006/relationships/image" Target="media/image50.png"/><Relationship Id="rId16" Type="http://schemas.openxmlformats.org/officeDocument/2006/relationships/image" Target="media/image71.png"/><Relationship Id="rId19" Type="http://schemas.openxmlformats.org/officeDocument/2006/relationships/image" Target="media/image25.png"/><Relationship Id="rId18" Type="http://schemas.openxmlformats.org/officeDocument/2006/relationships/image" Target="media/image7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Cf2z5er71pGuC6TH7Vpx6M5a9g==">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2016-05-20T03:02:00Z</dcterms:created>
  <dc:creator>Kang</dc:creator>
</cp:coreProperties>
</file>